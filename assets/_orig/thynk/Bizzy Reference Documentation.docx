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483DD" w14:textId="17063764" w:rsidR="00406282" w:rsidRDefault="00406282" w:rsidP="007E4591">
      <w:pPr>
        <w:pStyle w:val="Title"/>
        <w:rPr>
          <w:rFonts w:ascii="Proxima Nova Alt Rg" w:hAnsi="Proxima Nova Alt Rg"/>
        </w:rPr>
      </w:pPr>
    </w:p>
    <w:p w14:paraId="4912B7AB" w14:textId="3B26010C" w:rsidR="00406282" w:rsidRDefault="00406282" w:rsidP="007E4591">
      <w:pPr>
        <w:pStyle w:val="Title"/>
        <w:rPr>
          <w:rFonts w:ascii="Proxima Nova Alt Rg" w:hAnsi="Proxima Nova Alt Rg"/>
        </w:rPr>
      </w:pPr>
    </w:p>
    <w:p w14:paraId="68922BAA" w14:textId="7166C205" w:rsidR="00406282" w:rsidRDefault="00406282" w:rsidP="007E4591">
      <w:pPr>
        <w:pStyle w:val="Title"/>
        <w:rPr>
          <w:rFonts w:ascii="Proxima Nova Alt Rg" w:hAnsi="Proxima Nova Alt Rg"/>
        </w:rPr>
      </w:pPr>
    </w:p>
    <w:p w14:paraId="6FC634D0" w14:textId="3025031C" w:rsidR="00406282" w:rsidRDefault="00AC4A00" w:rsidP="00130CE4">
      <w:pPr>
        <w:pStyle w:val="Title"/>
        <w:jc w:val="center"/>
        <w:rPr>
          <w:rFonts w:ascii="Proxima Nova Alt Rg" w:hAnsi="Proxima Nova Alt Rg"/>
        </w:rPr>
      </w:pPr>
      <w:r w:rsidRPr="00AC4A00">
        <w:rPr>
          <w:rFonts w:ascii="Proxima Nova Alt Rg" w:hAnsi="Proxima Nova Alt Rg"/>
          <w:noProof/>
        </w:rPr>
        <w:drawing>
          <wp:inline distT="0" distB="0" distL="0" distR="0" wp14:anchorId="25BE0396" wp14:editId="3766375E">
            <wp:extent cx="2669548" cy="27101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627" cy="2715305"/>
                    </a:xfrm>
                    <a:prstGeom prst="rect">
                      <a:avLst/>
                    </a:prstGeom>
                    <a:noFill/>
                    <a:ln>
                      <a:noFill/>
                    </a:ln>
                  </pic:spPr>
                </pic:pic>
              </a:graphicData>
            </a:graphic>
          </wp:inline>
        </w:drawing>
      </w:r>
    </w:p>
    <w:p w14:paraId="4229D332" w14:textId="6766DA34" w:rsidR="00F8523C" w:rsidRPr="008166D3" w:rsidRDefault="00F8523C" w:rsidP="00F8523C">
      <w:pPr>
        <w:jc w:val="center"/>
        <w:rPr>
          <w:rFonts w:ascii="Proxima Nova ScOsf Th" w:hAnsi="Proxima Nova ScOsf Th"/>
          <w:b/>
          <w:bCs/>
          <w:sz w:val="32"/>
          <w:szCs w:val="32"/>
        </w:rPr>
      </w:pPr>
      <w:r w:rsidRPr="008166D3">
        <w:rPr>
          <w:rFonts w:ascii="Proxima Nova ScOsf Th" w:hAnsi="Proxima Nova ScOsf Th"/>
          <w:b/>
          <w:bCs/>
          <w:sz w:val="32"/>
          <w:szCs w:val="32"/>
        </w:rPr>
        <w:t>The Next Generation of Digital SME Banking</w:t>
      </w:r>
    </w:p>
    <w:p w14:paraId="47272E7B" w14:textId="77777777" w:rsidR="00DF77AC" w:rsidRDefault="00DF77AC" w:rsidP="007E4591">
      <w:pPr>
        <w:pStyle w:val="Title"/>
        <w:rPr>
          <w:rFonts w:ascii="Proxima Nova Alt Rg" w:hAnsi="Proxima Nova Alt Rg"/>
          <w:b/>
          <w:color w:val="C00000"/>
        </w:rPr>
      </w:pPr>
    </w:p>
    <w:p w14:paraId="227D48D8" w14:textId="3AE192AF" w:rsidR="00406282" w:rsidRPr="00406282" w:rsidRDefault="00BC1A41" w:rsidP="00130CE4">
      <w:pPr>
        <w:pStyle w:val="Title"/>
        <w:jc w:val="center"/>
        <w:rPr>
          <w:rFonts w:ascii="Proxima Nova Alt Rg" w:hAnsi="Proxima Nova Alt Rg"/>
          <w:b/>
          <w:color w:val="C00000"/>
        </w:rPr>
      </w:pPr>
      <w:r w:rsidRPr="00406282">
        <w:rPr>
          <w:rFonts w:ascii="Proxima Nova Alt Rg" w:hAnsi="Proxima Nova Alt Rg"/>
          <w:b/>
          <w:color w:val="C00000"/>
        </w:rPr>
        <w:t>High Level</w:t>
      </w:r>
    </w:p>
    <w:p w14:paraId="7CBC8AAE" w14:textId="7AC5249A" w:rsidR="0082347D" w:rsidRPr="00406282" w:rsidRDefault="00BC1A41" w:rsidP="00130CE4">
      <w:pPr>
        <w:pStyle w:val="Title"/>
        <w:jc w:val="center"/>
        <w:rPr>
          <w:rFonts w:ascii="Proxima Nova Alt Rg" w:hAnsi="Proxima Nova Alt Rg"/>
          <w:b/>
          <w:color w:val="C00000"/>
        </w:rPr>
      </w:pPr>
      <w:r w:rsidRPr="00406282">
        <w:rPr>
          <w:rFonts w:ascii="Proxima Nova Alt Rg" w:hAnsi="Proxima Nova Alt Rg"/>
          <w:b/>
          <w:color w:val="C00000"/>
        </w:rPr>
        <w:t xml:space="preserve">Reference </w:t>
      </w:r>
      <w:r w:rsidR="007E4591" w:rsidRPr="00406282">
        <w:rPr>
          <w:rFonts w:ascii="Proxima Nova Alt Rg" w:hAnsi="Proxima Nova Alt Rg"/>
          <w:b/>
          <w:color w:val="C00000"/>
        </w:rPr>
        <w:t>Documentation</w:t>
      </w:r>
    </w:p>
    <w:p w14:paraId="3104F6A5" w14:textId="2676E126" w:rsidR="00D27EF4" w:rsidRPr="00406282" w:rsidRDefault="00D27EF4">
      <w:pPr>
        <w:rPr>
          <w:rFonts w:ascii="Proxima Nova Alt Rg" w:hAnsi="Proxima Nova Alt Rg"/>
        </w:rPr>
      </w:pPr>
      <w:r w:rsidRPr="00406282">
        <w:rPr>
          <w:rFonts w:ascii="Proxima Nova Alt Rg" w:hAnsi="Proxima Nova Alt Rg"/>
        </w:rPr>
        <w:br w:type="page"/>
      </w:r>
    </w:p>
    <w:sdt>
      <w:sdtPr>
        <w:rPr>
          <w:rFonts w:ascii="Proxima Nova Alt Rg" w:eastAsiaTheme="minorHAnsi" w:hAnsi="Proxima Nova Alt Rg" w:cstheme="minorBidi"/>
          <w:color w:val="auto"/>
          <w:sz w:val="28"/>
          <w:szCs w:val="28"/>
        </w:rPr>
        <w:id w:val="-327982476"/>
        <w:docPartObj>
          <w:docPartGallery w:val="Table of Contents"/>
          <w:docPartUnique/>
        </w:docPartObj>
      </w:sdtPr>
      <w:sdtEndPr>
        <w:rPr>
          <w:b/>
          <w:bCs/>
          <w:noProof/>
        </w:rPr>
      </w:sdtEndPr>
      <w:sdtContent>
        <w:p w14:paraId="558B7E01" w14:textId="21E4FCE3" w:rsidR="0057452C" w:rsidRPr="00EC6B63" w:rsidRDefault="0057452C">
          <w:pPr>
            <w:pStyle w:val="TOCHeading"/>
            <w:rPr>
              <w:rFonts w:ascii="Proxima Nova Alt Rg" w:hAnsi="Proxima Nova Alt Rg"/>
              <w:b/>
              <w:color w:val="0070C0"/>
              <w:sz w:val="40"/>
              <w:szCs w:val="40"/>
            </w:rPr>
          </w:pPr>
          <w:r w:rsidRPr="00EC6B63">
            <w:rPr>
              <w:rFonts w:ascii="Proxima Nova Alt Rg" w:hAnsi="Proxima Nova Alt Rg"/>
              <w:b/>
              <w:color w:val="0070C0"/>
              <w:sz w:val="40"/>
              <w:szCs w:val="40"/>
            </w:rPr>
            <w:t>Table of Contents</w:t>
          </w:r>
        </w:p>
        <w:p w14:paraId="68C6448A" w14:textId="77777777" w:rsidR="00406282" w:rsidRPr="00406282" w:rsidRDefault="00406282" w:rsidP="00406282"/>
        <w:p w14:paraId="5DAE3452" w14:textId="270700EE" w:rsidR="00EC6B63" w:rsidRPr="00EC6B63" w:rsidRDefault="0057452C" w:rsidP="00F4211E">
          <w:pPr>
            <w:pStyle w:val="TOC3"/>
            <w:rPr>
              <w:rFonts w:cstheme="minorBidi"/>
              <w:noProof/>
            </w:rPr>
          </w:pPr>
          <w:r w:rsidRPr="00EC6B63">
            <w:rPr>
              <w:rFonts w:ascii="Proxima Nova Alt Rg" w:hAnsi="Proxima Nova Alt Rg"/>
              <w:b/>
              <w:bCs/>
              <w:noProof/>
            </w:rPr>
            <w:fldChar w:fldCharType="begin"/>
          </w:r>
          <w:r w:rsidRPr="00EC6B63">
            <w:rPr>
              <w:rFonts w:ascii="Proxima Nova Alt Rg" w:hAnsi="Proxima Nova Alt Rg"/>
              <w:b/>
              <w:bCs/>
              <w:noProof/>
            </w:rPr>
            <w:instrText xml:space="preserve"> TOC \o "1-3" \h \z \u </w:instrText>
          </w:r>
          <w:r w:rsidRPr="00EC6B63">
            <w:rPr>
              <w:rFonts w:ascii="Proxima Nova Alt Rg" w:hAnsi="Proxima Nova Alt Rg"/>
              <w:b/>
              <w:bCs/>
              <w:noProof/>
            </w:rPr>
            <w:fldChar w:fldCharType="separate"/>
          </w:r>
          <w:hyperlink w:anchor="_Toc21950999" w:history="1">
            <w:r w:rsidR="00EC6B63" w:rsidRPr="00EC6B63">
              <w:rPr>
                <w:rStyle w:val="Hyperlink"/>
                <w:rFonts w:ascii="Proxima Nova Alt Rg" w:hAnsi="Proxima Nova Alt Rg"/>
                <w:noProof/>
                <w:sz w:val="28"/>
                <w:szCs w:val="28"/>
              </w:rPr>
              <w:t>1.1.1</w:t>
            </w:r>
            <w:r w:rsidR="00EC6B63" w:rsidRPr="00EC6B63">
              <w:rPr>
                <w:rFonts w:cstheme="minorBidi"/>
                <w:noProof/>
              </w:rPr>
              <w:tab/>
            </w:r>
            <w:r w:rsidR="00EC6B63" w:rsidRPr="00EC6B63">
              <w:rPr>
                <w:rStyle w:val="Hyperlink"/>
                <w:rFonts w:ascii="Proxima Nova Alt Rg" w:hAnsi="Proxima Nova Alt Rg"/>
                <w:noProof/>
                <w:sz w:val="28"/>
                <w:szCs w:val="28"/>
              </w:rPr>
              <w:t>Bizzy Login and Authentication</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_Toc21950999 \h </w:instrText>
            </w:r>
            <w:r w:rsidR="00EC6B63" w:rsidRPr="00EC6B63">
              <w:rPr>
                <w:noProof/>
                <w:webHidden/>
              </w:rPr>
            </w:r>
            <w:r w:rsidR="00EC6B63" w:rsidRPr="00EC6B63">
              <w:rPr>
                <w:noProof/>
                <w:webHidden/>
              </w:rPr>
              <w:fldChar w:fldCharType="separate"/>
            </w:r>
            <w:r w:rsidR="00F4211E">
              <w:rPr>
                <w:noProof/>
                <w:webHidden/>
              </w:rPr>
              <w:t>4</w:t>
            </w:r>
            <w:r w:rsidR="00EC6B63" w:rsidRPr="00EC6B63">
              <w:rPr>
                <w:noProof/>
                <w:webHidden/>
              </w:rPr>
              <w:fldChar w:fldCharType="end"/>
            </w:r>
          </w:hyperlink>
        </w:p>
        <w:p w14:paraId="7F1A1E67" w14:textId="7BDB51A7" w:rsidR="00EC6B63" w:rsidRPr="00EC6B63" w:rsidRDefault="00F878A6" w:rsidP="00F4211E">
          <w:pPr>
            <w:pStyle w:val="TOC3"/>
            <w:rPr>
              <w:rFonts w:cstheme="minorBidi"/>
              <w:noProof/>
            </w:rPr>
          </w:pPr>
          <w:hyperlink w:anchor="_Toc21951000" w:history="1">
            <w:r w:rsidR="00EC6B63" w:rsidRPr="00EC6B63">
              <w:rPr>
                <w:rStyle w:val="Hyperlink"/>
                <w:rFonts w:ascii="Proxima Nova Alt Rg" w:hAnsi="Proxima Nova Alt Rg"/>
                <w:noProof/>
                <w:sz w:val="28"/>
                <w:szCs w:val="28"/>
              </w:rPr>
              <w:t>1.1.2</w:t>
            </w:r>
            <w:r w:rsidR="00EC6B63" w:rsidRPr="00EC6B63">
              <w:rPr>
                <w:rFonts w:cstheme="minorBidi"/>
                <w:noProof/>
              </w:rPr>
              <w:tab/>
            </w:r>
            <w:r w:rsidR="00EC6B63" w:rsidRPr="00EC6B63">
              <w:rPr>
                <w:rStyle w:val="Hyperlink"/>
                <w:rFonts w:ascii="Proxima Nova Alt Rg" w:hAnsi="Proxima Nova Alt Rg"/>
                <w:noProof/>
                <w:sz w:val="28"/>
                <w:szCs w:val="28"/>
              </w:rPr>
              <w:t>Multi-Currency Account Browser</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_Toc21951000 \h </w:instrText>
            </w:r>
            <w:r w:rsidR="00EC6B63" w:rsidRPr="00EC6B63">
              <w:rPr>
                <w:noProof/>
                <w:webHidden/>
              </w:rPr>
            </w:r>
            <w:r w:rsidR="00EC6B63" w:rsidRPr="00EC6B63">
              <w:rPr>
                <w:noProof/>
                <w:webHidden/>
              </w:rPr>
              <w:fldChar w:fldCharType="separate"/>
            </w:r>
            <w:r w:rsidR="00F4211E">
              <w:rPr>
                <w:noProof/>
                <w:webHidden/>
              </w:rPr>
              <w:t>5</w:t>
            </w:r>
            <w:r w:rsidR="00EC6B63" w:rsidRPr="00EC6B63">
              <w:rPr>
                <w:noProof/>
                <w:webHidden/>
              </w:rPr>
              <w:fldChar w:fldCharType="end"/>
            </w:r>
          </w:hyperlink>
        </w:p>
        <w:p w14:paraId="280D55D9" w14:textId="374393ED" w:rsidR="00EC6B63" w:rsidRPr="00EC6B63" w:rsidRDefault="00F878A6" w:rsidP="00F4211E">
          <w:pPr>
            <w:pStyle w:val="TOC3"/>
            <w:rPr>
              <w:rFonts w:cstheme="minorBidi"/>
              <w:noProof/>
            </w:rPr>
          </w:pPr>
          <w:hyperlink w:anchor="_Toc21951001" w:history="1">
            <w:r w:rsidR="00EC6B63" w:rsidRPr="00EC6B63">
              <w:rPr>
                <w:rStyle w:val="Hyperlink"/>
                <w:rFonts w:ascii="Proxima Nova Alt Rg" w:hAnsi="Proxima Nova Alt Rg"/>
                <w:noProof/>
                <w:sz w:val="28"/>
                <w:szCs w:val="28"/>
              </w:rPr>
              <w:t>1.1.3</w:t>
            </w:r>
            <w:r w:rsidR="00EC6B63" w:rsidRPr="00EC6B63">
              <w:rPr>
                <w:rFonts w:cstheme="minorBidi"/>
                <w:noProof/>
              </w:rPr>
              <w:tab/>
            </w:r>
            <w:r w:rsidR="00EC6B63" w:rsidRPr="00EC6B63">
              <w:rPr>
                <w:rStyle w:val="Hyperlink"/>
                <w:rFonts w:ascii="Proxima Nova Alt Rg" w:hAnsi="Proxima Nova Alt Rg"/>
                <w:noProof/>
                <w:sz w:val="28"/>
                <w:szCs w:val="28"/>
              </w:rPr>
              <w:t>Add a Beneficiary (Payments and Transfers)</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_Toc21951001 \h </w:instrText>
            </w:r>
            <w:r w:rsidR="00EC6B63" w:rsidRPr="00EC6B63">
              <w:rPr>
                <w:noProof/>
                <w:webHidden/>
              </w:rPr>
            </w:r>
            <w:r w:rsidR="00EC6B63" w:rsidRPr="00EC6B63">
              <w:rPr>
                <w:noProof/>
                <w:webHidden/>
              </w:rPr>
              <w:fldChar w:fldCharType="separate"/>
            </w:r>
            <w:r w:rsidR="00F4211E">
              <w:rPr>
                <w:noProof/>
                <w:webHidden/>
              </w:rPr>
              <w:t>6</w:t>
            </w:r>
            <w:r w:rsidR="00EC6B63" w:rsidRPr="00EC6B63">
              <w:rPr>
                <w:noProof/>
                <w:webHidden/>
              </w:rPr>
              <w:fldChar w:fldCharType="end"/>
            </w:r>
          </w:hyperlink>
        </w:p>
        <w:p w14:paraId="22A32633" w14:textId="1EF213AE" w:rsidR="00EC6B63" w:rsidRPr="00EC6B63" w:rsidRDefault="00F878A6" w:rsidP="00F4211E">
          <w:pPr>
            <w:pStyle w:val="TOC3"/>
            <w:rPr>
              <w:rFonts w:cstheme="minorBidi"/>
              <w:noProof/>
            </w:rPr>
          </w:pPr>
          <w:hyperlink w:anchor="_Toc21951002" w:history="1">
            <w:r w:rsidR="00EC6B63" w:rsidRPr="00EC6B63">
              <w:rPr>
                <w:rStyle w:val="Hyperlink"/>
                <w:rFonts w:ascii="Proxima Nova Alt Rg" w:hAnsi="Proxima Nova Alt Rg"/>
                <w:noProof/>
                <w:sz w:val="28"/>
                <w:szCs w:val="28"/>
              </w:rPr>
              <w:t>1.1.4</w:t>
            </w:r>
            <w:r w:rsidR="00EC6B63" w:rsidRPr="00EC6B63">
              <w:rPr>
                <w:rFonts w:cstheme="minorBidi"/>
                <w:noProof/>
              </w:rPr>
              <w:tab/>
            </w:r>
            <w:r w:rsidR="00EC6B63" w:rsidRPr="00EC6B63">
              <w:rPr>
                <w:rStyle w:val="Hyperlink"/>
                <w:rFonts w:ascii="Proxima Nova Alt Rg" w:hAnsi="Proxima Nova Alt Rg"/>
                <w:noProof/>
                <w:sz w:val="28"/>
                <w:szCs w:val="28"/>
              </w:rPr>
              <w:t>Add a Client</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_Toc21951002 \h </w:instrText>
            </w:r>
            <w:r w:rsidR="00EC6B63" w:rsidRPr="00EC6B63">
              <w:rPr>
                <w:noProof/>
                <w:webHidden/>
              </w:rPr>
            </w:r>
            <w:r w:rsidR="00EC6B63" w:rsidRPr="00EC6B63">
              <w:rPr>
                <w:noProof/>
                <w:webHidden/>
              </w:rPr>
              <w:fldChar w:fldCharType="separate"/>
            </w:r>
            <w:r w:rsidR="00F4211E">
              <w:rPr>
                <w:noProof/>
                <w:webHidden/>
              </w:rPr>
              <w:t>7</w:t>
            </w:r>
            <w:r w:rsidR="00EC6B63" w:rsidRPr="00EC6B63">
              <w:rPr>
                <w:noProof/>
                <w:webHidden/>
              </w:rPr>
              <w:fldChar w:fldCharType="end"/>
            </w:r>
          </w:hyperlink>
        </w:p>
        <w:p w14:paraId="67FD2720" w14:textId="6CCCD2AF" w:rsidR="00EC6B63" w:rsidRPr="00EC6B63" w:rsidRDefault="00F878A6" w:rsidP="00F4211E">
          <w:pPr>
            <w:pStyle w:val="TOC3"/>
            <w:rPr>
              <w:rFonts w:cstheme="minorBidi"/>
              <w:noProof/>
            </w:rPr>
          </w:pPr>
          <w:hyperlink w:anchor="_Toc21951003" w:history="1">
            <w:r w:rsidR="00EC6B63" w:rsidRPr="00EC6B63">
              <w:rPr>
                <w:rStyle w:val="Hyperlink"/>
                <w:rFonts w:ascii="Proxima Nova Alt Rg" w:hAnsi="Proxima Nova Alt Rg"/>
                <w:noProof/>
                <w:sz w:val="28"/>
                <w:szCs w:val="28"/>
              </w:rPr>
              <w:t>1.1.5</w:t>
            </w:r>
            <w:r w:rsidR="00EC6B63" w:rsidRPr="00EC6B63">
              <w:rPr>
                <w:rFonts w:cstheme="minorBidi"/>
                <w:noProof/>
              </w:rPr>
              <w:tab/>
            </w:r>
            <w:r w:rsidR="00EC6B63" w:rsidRPr="00EC6B63">
              <w:rPr>
                <w:rStyle w:val="Hyperlink"/>
                <w:rFonts w:ascii="Proxima Nova Alt Rg" w:hAnsi="Proxima Nova Alt Rg"/>
                <w:noProof/>
                <w:sz w:val="28"/>
                <w:szCs w:val="28"/>
              </w:rPr>
              <w:t>Bill Payments</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_Toc21951003 \h </w:instrText>
            </w:r>
            <w:r w:rsidR="00EC6B63" w:rsidRPr="00EC6B63">
              <w:rPr>
                <w:noProof/>
                <w:webHidden/>
              </w:rPr>
            </w:r>
            <w:r w:rsidR="00EC6B63" w:rsidRPr="00EC6B63">
              <w:rPr>
                <w:noProof/>
                <w:webHidden/>
              </w:rPr>
              <w:fldChar w:fldCharType="separate"/>
            </w:r>
            <w:r w:rsidR="00F4211E">
              <w:rPr>
                <w:noProof/>
                <w:webHidden/>
              </w:rPr>
              <w:t>8</w:t>
            </w:r>
            <w:r w:rsidR="00EC6B63" w:rsidRPr="00EC6B63">
              <w:rPr>
                <w:noProof/>
                <w:webHidden/>
              </w:rPr>
              <w:fldChar w:fldCharType="end"/>
            </w:r>
          </w:hyperlink>
        </w:p>
        <w:p w14:paraId="75D2E418" w14:textId="17A515B4" w:rsidR="00EC6B63" w:rsidRPr="00EC6B63" w:rsidRDefault="00F878A6" w:rsidP="00F4211E">
          <w:pPr>
            <w:pStyle w:val="TOC3"/>
            <w:rPr>
              <w:rFonts w:cstheme="minorBidi"/>
              <w:noProof/>
            </w:rPr>
          </w:pPr>
          <w:hyperlink w:anchor="_Toc21951004" w:history="1">
            <w:r w:rsidR="00EC6B63" w:rsidRPr="00EC6B63">
              <w:rPr>
                <w:rStyle w:val="Hyperlink"/>
                <w:rFonts w:ascii="Proxima Nova Alt Rg" w:hAnsi="Proxima Nova Alt Rg"/>
                <w:noProof/>
                <w:sz w:val="28"/>
                <w:szCs w:val="28"/>
              </w:rPr>
              <w:t>1.1.6</w:t>
            </w:r>
            <w:r w:rsidR="00EC6B63" w:rsidRPr="00EC6B63">
              <w:rPr>
                <w:rFonts w:cstheme="minorBidi"/>
                <w:noProof/>
              </w:rPr>
              <w:tab/>
            </w:r>
            <w:r w:rsidR="00EC6B63" w:rsidRPr="00EC6B63">
              <w:rPr>
                <w:rStyle w:val="Hyperlink"/>
                <w:rFonts w:ascii="Proxima Nova Alt Rg" w:hAnsi="Proxima Nova Alt Rg"/>
                <w:noProof/>
                <w:sz w:val="28"/>
                <w:szCs w:val="28"/>
              </w:rPr>
              <w:t>Invoice Generation</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_Toc21951004 \h </w:instrText>
            </w:r>
            <w:r w:rsidR="00EC6B63" w:rsidRPr="00EC6B63">
              <w:rPr>
                <w:noProof/>
                <w:webHidden/>
              </w:rPr>
            </w:r>
            <w:r w:rsidR="00EC6B63" w:rsidRPr="00EC6B63">
              <w:rPr>
                <w:noProof/>
                <w:webHidden/>
              </w:rPr>
              <w:fldChar w:fldCharType="separate"/>
            </w:r>
            <w:r w:rsidR="00F4211E">
              <w:rPr>
                <w:noProof/>
                <w:webHidden/>
              </w:rPr>
              <w:t>9</w:t>
            </w:r>
            <w:r w:rsidR="00EC6B63" w:rsidRPr="00EC6B63">
              <w:rPr>
                <w:noProof/>
                <w:webHidden/>
              </w:rPr>
              <w:fldChar w:fldCharType="end"/>
            </w:r>
          </w:hyperlink>
        </w:p>
        <w:p w14:paraId="36855505" w14:textId="78522E69" w:rsidR="00EC6B63" w:rsidRPr="00EC6B63" w:rsidRDefault="00F878A6" w:rsidP="00F4211E">
          <w:pPr>
            <w:pStyle w:val="TOC3"/>
            <w:rPr>
              <w:rFonts w:cstheme="minorBidi"/>
              <w:noProof/>
            </w:rPr>
          </w:pPr>
          <w:hyperlink w:anchor="_Toc21951005" w:history="1">
            <w:r w:rsidR="00EC6B63" w:rsidRPr="00EC6B63">
              <w:rPr>
                <w:rStyle w:val="Hyperlink"/>
                <w:rFonts w:ascii="Proxima Nova Alt Rg" w:hAnsi="Proxima Nova Alt Rg"/>
                <w:noProof/>
                <w:sz w:val="28"/>
                <w:szCs w:val="28"/>
              </w:rPr>
              <w:t>1.1.7</w:t>
            </w:r>
            <w:r w:rsidR="00EC6B63" w:rsidRPr="00EC6B63">
              <w:rPr>
                <w:rFonts w:cstheme="minorBidi"/>
                <w:noProof/>
              </w:rPr>
              <w:tab/>
            </w:r>
            <w:r w:rsidR="00EC6B63" w:rsidRPr="00EC6B63">
              <w:rPr>
                <w:rStyle w:val="Hyperlink"/>
                <w:rFonts w:ascii="Proxima Nova Alt Rg" w:hAnsi="Proxima Nova Alt Rg"/>
                <w:noProof/>
                <w:sz w:val="28"/>
                <w:szCs w:val="28"/>
              </w:rPr>
              <w:t>Payroll</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_Toc21951005 \h </w:instrText>
            </w:r>
            <w:r w:rsidR="00EC6B63" w:rsidRPr="00EC6B63">
              <w:rPr>
                <w:noProof/>
                <w:webHidden/>
              </w:rPr>
            </w:r>
            <w:r w:rsidR="00EC6B63" w:rsidRPr="00EC6B63">
              <w:rPr>
                <w:noProof/>
                <w:webHidden/>
              </w:rPr>
              <w:fldChar w:fldCharType="separate"/>
            </w:r>
            <w:r w:rsidR="00F4211E">
              <w:rPr>
                <w:noProof/>
                <w:webHidden/>
              </w:rPr>
              <w:t>10</w:t>
            </w:r>
            <w:r w:rsidR="00EC6B63" w:rsidRPr="00EC6B63">
              <w:rPr>
                <w:noProof/>
                <w:webHidden/>
              </w:rPr>
              <w:fldChar w:fldCharType="end"/>
            </w:r>
          </w:hyperlink>
        </w:p>
        <w:p w14:paraId="341B74AA" w14:textId="304A625B" w:rsidR="00EC6B63" w:rsidRPr="00EC6B63" w:rsidRDefault="00F878A6" w:rsidP="00F4211E">
          <w:pPr>
            <w:pStyle w:val="TOC3"/>
            <w:rPr>
              <w:rFonts w:cstheme="minorBidi"/>
              <w:noProof/>
            </w:rPr>
          </w:pPr>
          <w:hyperlink w:anchor="_Toc21951006" w:history="1">
            <w:r w:rsidR="00EC6B63" w:rsidRPr="00EC6B63">
              <w:rPr>
                <w:rStyle w:val="Hyperlink"/>
                <w:rFonts w:ascii="Proxima Nova Alt Rg" w:hAnsi="Proxima Nova Alt Rg"/>
                <w:noProof/>
                <w:sz w:val="28"/>
                <w:szCs w:val="28"/>
              </w:rPr>
              <w:t>1.1.8</w:t>
            </w:r>
            <w:r w:rsidR="00EC6B63" w:rsidRPr="00EC6B63">
              <w:rPr>
                <w:rFonts w:cstheme="minorBidi"/>
                <w:noProof/>
              </w:rPr>
              <w:tab/>
            </w:r>
            <w:r w:rsidR="00EC6B63" w:rsidRPr="00EC6B63">
              <w:rPr>
                <w:rStyle w:val="Hyperlink"/>
                <w:rFonts w:ascii="Proxima Nova Alt Rg" w:hAnsi="Proxima Nova Alt Rg"/>
                <w:noProof/>
                <w:sz w:val="28"/>
                <w:szCs w:val="28"/>
              </w:rPr>
              <w:t>Funds Transfer</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_Toc21951006 \h </w:instrText>
            </w:r>
            <w:r w:rsidR="00EC6B63" w:rsidRPr="00EC6B63">
              <w:rPr>
                <w:noProof/>
                <w:webHidden/>
              </w:rPr>
            </w:r>
            <w:r w:rsidR="00EC6B63" w:rsidRPr="00EC6B63">
              <w:rPr>
                <w:noProof/>
                <w:webHidden/>
              </w:rPr>
              <w:fldChar w:fldCharType="separate"/>
            </w:r>
            <w:r w:rsidR="00F4211E">
              <w:rPr>
                <w:noProof/>
                <w:webHidden/>
              </w:rPr>
              <w:t>12</w:t>
            </w:r>
            <w:r w:rsidR="00EC6B63" w:rsidRPr="00EC6B63">
              <w:rPr>
                <w:noProof/>
                <w:webHidden/>
              </w:rPr>
              <w:fldChar w:fldCharType="end"/>
            </w:r>
          </w:hyperlink>
        </w:p>
        <w:p w14:paraId="1C575B0D" w14:textId="54E8E7DF" w:rsidR="00EC6B63" w:rsidRDefault="00F878A6" w:rsidP="00F4211E">
          <w:pPr>
            <w:pStyle w:val="TOC3"/>
            <w:rPr>
              <w:rStyle w:val="Hyperlink"/>
              <w:noProof/>
              <w:sz w:val="28"/>
              <w:szCs w:val="28"/>
            </w:rPr>
          </w:pPr>
          <w:hyperlink w:anchor="_Toc21951007" w:history="1">
            <w:r w:rsidR="00EC6B63" w:rsidRPr="00EC6B63">
              <w:rPr>
                <w:rStyle w:val="Hyperlink"/>
                <w:rFonts w:ascii="Proxima Nova Alt Rg" w:hAnsi="Proxima Nova Alt Rg"/>
                <w:noProof/>
                <w:sz w:val="28"/>
                <w:szCs w:val="28"/>
              </w:rPr>
              <w:t>1.1.9</w:t>
            </w:r>
            <w:r w:rsidR="00EC6B63" w:rsidRPr="00EC6B63">
              <w:rPr>
                <w:rFonts w:cstheme="minorBidi"/>
                <w:noProof/>
              </w:rPr>
              <w:tab/>
            </w:r>
            <w:r w:rsidR="00EC6B63" w:rsidRPr="00EC6B63">
              <w:rPr>
                <w:rStyle w:val="Hyperlink"/>
                <w:rFonts w:ascii="Proxima Nova Alt Rg" w:hAnsi="Proxima Nova Alt Rg"/>
                <w:noProof/>
                <w:sz w:val="28"/>
                <w:szCs w:val="28"/>
              </w:rPr>
              <w:t>Digital Onboarding</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_Toc21951007 \h </w:instrText>
            </w:r>
            <w:r w:rsidR="00EC6B63" w:rsidRPr="00EC6B63">
              <w:rPr>
                <w:noProof/>
                <w:webHidden/>
              </w:rPr>
            </w:r>
            <w:r w:rsidR="00EC6B63" w:rsidRPr="00EC6B63">
              <w:rPr>
                <w:noProof/>
                <w:webHidden/>
              </w:rPr>
              <w:fldChar w:fldCharType="separate"/>
            </w:r>
            <w:r w:rsidR="00F4211E">
              <w:rPr>
                <w:noProof/>
                <w:webHidden/>
              </w:rPr>
              <w:t>14</w:t>
            </w:r>
            <w:r w:rsidR="00EC6B63" w:rsidRPr="00EC6B63">
              <w:rPr>
                <w:noProof/>
                <w:webHidden/>
              </w:rPr>
              <w:fldChar w:fldCharType="end"/>
            </w:r>
          </w:hyperlink>
        </w:p>
        <w:p w14:paraId="2BCE2A25" w14:textId="1F3388A3" w:rsidR="00EC6B63" w:rsidRDefault="00EC6B63" w:rsidP="00EC6B63"/>
        <w:p w14:paraId="001BDF21" w14:textId="3F0F12F5" w:rsidR="00EC6B63" w:rsidRPr="00EC6B63" w:rsidRDefault="00F878A6" w:rsidP="00F4211E">
          <w:pPr>
            <w:pStyle w:val="TOC3"/>
            <w:rPr>
              <w:rFonts w:cstheme="minorBidi"/>
              <w:noProof/>
              <w:sz w:val="28"/>
              <w:szCs w:val="28"/>
            </w:rPr>
          </w:pPr>
          <w:hyperlink w:anchor="_Toc21951007" w:history="1">
            <w:r w:rsidR="00EC6B63">
              <w:rPr>
                <w:rStyle w:val="Hyperlink"/>
                <w:rFonts w:ascii="Proxima Nova Alt Rg" w:hAnsi="Proxima Nova Alt Rg"/>
                <w:b/>
                <w:bCs/>
                <w:noProof/>
                <w:sz w:val="28"/>
                <w:szCs w:val="28"/>
              </w:rPr>
              <w:t>Bi</w:t>
            </w:r>
            <w:r w:rsidR="00EC6B63" w:rsidRPr="00EC6B63">
              <w:rPr>
                <w:rStyle w:val="Hyperlink"/>
                <w:rFonts w:ascii="Proxima Nova Alt Rg" w:hAnsi="Proxima Nova Alt Rg"/>
                <w:b/>
                <w:bCs/>
                <w:noProof/>
                <w:sz w:val="28"/>
                <w:szCs w:val="28"/>
              </w:rPr>
              <w:t>zzy Product Roadmap</w:t>
            </w:r>
            <w:r w:rsidR="00EC6B63" w:rsidRPr="00EC6B63">
              <w:rPr>
                <w:noProof/>
                <w:webHidden/>
                <w:sz w:val="28"/>
                <w:szCs w:val="28"/>
              </w:rPr>
              <w:tab/>
            </w:r>
            <w:r w:rsidR="00EC6B63">
              <w:rPr>
                <w:noProof/>
                <w:webHidden/>
                <w:sz w:val="28"/>
                <w:szCs w:val="28"/>
              </w:rPr>
              <w:t>1</w:t>
            </w:r>
            <w:r w:rsidR="00EC6B63" w:rsidRPr="00EC6B63">
              <w:rPr>
                <w:noProof/>
                <w:webHidden/>
                <w:sz w:val="28"/>
                <w:szCs w:val="28"/>
              </w:rPr>
              <w:t>5</w:t>
            </w:r>
          </w:hyperlink>
        </w:p>
        <w:p w14:paraId="170D9BBA" w14:textId="77777777" w:rsidR="00EC6B63" w:rsidRPr="00EC6B63" w:rsidRDefault="00EC6B63" w:rsidP="00EC6B63"/>
        <w:p w14:paraId="5E4CCB87" w14:textId="5281CD14" w:rsidR="00EC6B63" w:rsidRPr="00EC6B63" w:rsidRDefault="00F878A6" w:rsidP="00F4211E">
          <w:pPr>
            <w:pStyle w:val="TOC3"/>
            <w:rPr>
              <w:rFonts w:cstheme="minorBidi"/>
              <w:noProof/>
            </w:rPr>
          </w:pPr>
          <w:hyperlink w:anchor="_Toc21951008" w:history="1">
            <w:r w:rsidR="00EC6B63" w:rsidRPr="00EC6B63">
              <w:rPr>
                <w:rStyle w:val="Hyperlink"/>
                <w:rFonts w:ascii="Proxima Nova Alt Rg" w:hAnsi="Proxima Nova Alt Rg"/>
                <w:noProof/>
                <w:sz w:val="28"/>
                <w:szCs w:val="28"/>
              </w:rPr>
              <w:t>1.1.10</w:t>
            </w:r>
            <w:r w:rsidR="00EC6B63" w:rsidRPr="00EC6B63">
              <w:rPr>
                <w:rFonts w:cstheme="minorBidi"/>
                <w:noProof/>
              </w:rPr>
              <w:tab/>
            </w:r>
            <w:r w:rsidR="00EC6B63" w:rsidRPr="00EC6B63">
              <w:rPr>
                <w:rStyle w:val="Hyperlink"/>
                <w:rFonts w:ascii="Proxima Nova Alt Rg" w:hAnsi="Proxima Nova Alt Rg"/>
                <w:noProof/>
                <w:sz w:val="28"/>
                <w:szCs w:val="28"/>
              </w:rPr>
              <w:t>Bizzy’s Digital Onboarding Architecture</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_Toc21951008 \h </w:instrText>
            </w:r>
            <w:r w:rsidR="00EC6B63" w:rsidRPr="00EC6B63">
              <w:rPr>
                <w:noProof/>
                <w:webHidden/>
              </w:rPr>
            </w:r>
            <w:r w:rsidR="00EC6B63" w:rsidRPr="00EC6B63">
              <w:rPr>
                <w:noProof/>
                <w:webHidden/>
              </w:rPr>
              <w:fldChar w:fldCharType="separate"/>
            </w:r>
            <w:r w:rsidR="00F4211E">
              <w:rPr>
                <w:noProof/>
                <w:webHidden/>
              </w:rPr>
              <w:t>17</w:t>
            </w:r>
            <w:r w:rsidR="00EC6B63" w:rsidRPr="00EC6B63">
              <w:rPr>
                <w:noProof/>
                <w:webHidden/>
              </w:rPr>
              <w:fldChar w:fldCharType="end"/>
            </w:r>
          </w:hyperlink>
        </w:p>
        <w:p w14:paraId="4328D0A9" w14:textId="59D2C167" w:rsidR="00EC6B63" w:rsidRPr="00EC6B63" w:rsidRDefault="00F878A6" w:rsidP="00F4211E">
          <w:pPr>
            <w:pStyle w:val="TOC3"/>
            <w:rPr>
              <w:rFonts w:cstheme="minorBidi"/>
              <w:noProof/>
            </w:rPr>
          </w:pPr>
          <w:hyperlink w:anchor="_Toc21951009" w:history="1">
            <w:r w:rsidR="00EC6B63" w:rsidRPr="00EC6B63">
              <w:rPr>
                <w:rStyle w:val="Hyperlink"/>
                <w:rFonts w:ascii="Proxima Nova Alt Rg" w:hAnsi="Proxima Nova Alt Rg"/>
                <w:noProof/>
                <w:sz w:val="28"/>
                <w:szCs w:val="28"/>
              </w:rPr>
              <w:t>1.1.11</w:t>
            </w:r>
            <w:r w:rsidR="00EC6B63" w:rsidRPr="00EC6B63">
              <w:rPr>
                <w:rFonts w:cstheme="minorBidi"/>
                <w:noProof/>
              </w:rPr>
              <w:tab/>
            </w:r>
            <w:r w:rsidR="00EC6B63" w:rsidRPr="00EC6B63">
              <w:rPr>
                <w:rStyle w:val="Hyperlink"/>
                <w:rFonts w:ascii="Proxima Nova Alt Rg" w:hAnsi="Proxima Nova Alt Rg"/>
                <w:noProof/>
                <w:sz w:val="28"/>
                <w:szCs w:val="28"/>
              </w:rPr>
              <w:t>Bizzy Onboarding Platform Services</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_Toc21951009 \h </w:instrText>
            </w:r>
            <w:r w:rsidR="00EC6B63" w:rsidRPr="00EC6B63">
              <w:rPr>
                <w:noProof/>
                <w:webHidden/>
              </w:rPr>
            </w:r>
            <w:r w:rsidR="00EC6B63" w:rsidRPr="00EC6B63">
              <w:rPr>
                <w:noProof/>
                <w:webHidden/>
              </w:rPr>
              <w:fldChar w:fldCharType="separate"/>
            </w:r>
            <w:r w:rsidR="00F4211E">
              <w:rPr>
                <w:noProof/>
                <w:webHidden/>
              </w:rPr>
              <w:t>18</w:t>
            </w:r>
            <w:r w:rsidR="00EC6B63" w:rsidRPr="00EC6B63">
              <w:rPr>
                <w:noProof/>
                <w:webHidden/>
              </w:rPr>
              <w:fldChar w:fldCharType="end"/>
            </w:r>
          </w:hyperlink>
        </w:p>
        <w:p w14:paraId="0FD9BC56" w14:textId="44D0A7A8" w:rsidR="00EC6B63" w:rsidRPr="00EC6B63" w:rsidRDefault="00F878A6" w:rsidP="0080309B">
          <w:pPr>
            <w:pStyle w:val="TOC2"/>
            <w:rPr>
              <w:rFonts w:cstheme="minorBidi"/>
              <w:noProof/>
            </w:rPr>
          </w:pPr>
          <w:hyperlink w:anchor="_Toc21951010" w:history="1">
            <w:r w:rsidR="00EC6B63" w:rsidRPr="00EC6B63">
              <w:rPr>
                <w:rStyle w:val="Hyperlink"/>
                <w:rFonts w:ascii="Proxima Nova Alt Rg" w:hAnsi="Proxima Nova Alt Rg"/>
                <w:noProof/>
                <w:sz w:val="28"/>
                <w:szCs w:val="28"/>
              </w:rPr>
              <w:t>1.2</w:t>
            </w:r>
            <w:r w:rsidR="00EC6B63" w:rsidRPr="00EC6B63">
              <w:rPr>
                <w:rFonts w:cstheme="minorBidi"/>
                <w:noProof/>
              </w:rPr>
              <w:tab/>
            </w:r>
            <w:r w:rsidR="00EC6B63" w:rsidRPr="00EC6B63">
              <w:rPr>
                <w:rStyle w:val="Hyperlink"/>
                <w:rFonts w:ascii="Proxima Nova Alt Rg" w:hAnsi="Proxima Nova Alt Rg"/>
                <w:noProof/>
                <w:sz w:val="28"/>
                <w:szCs w:val="28"/>
              </w:rPr>
              <w:t>Bizzy Technical Architecture</w:t>
            </w:r>
            <w:r w:rsidR="00EC6B63" w:rsidRPr="00EC6B63">
              <w:rPr>
                <w:noProof/>
                <w:webHidden/>
              </w:rPr>
              <w:tab/>
            </w:r>
            <w:r w:rsidR="00EC6B63" w:rsidRPr="00EC6B63">
              <w:rPr>
                <w:noProof/>
                <w:webHidden/>
              </w:rPr>
              <w:fldChar w:fldCharType="begin"/>
            </w:r>
            <w:r w:rsidR="00EC6B63" w:rsidRPr="00EC6B63">
              <w:rPr>
                <w:noProof/>
                <w:webHidden/>
              </w:rPr>
              <w:instrText xml:space="preserve"> PAGEREF _Toc21951010 \h </w:instrText>
            </w:r>
            <w:r w:rsidR="00EC6B63" w:rsidRPr="00EC6B63">
              <w:rPr>
                <w:noProof/>
                <w:webHidden/>
              </w:rPr>
            </w:r>
            <w:r w:rsidR="00EC6B63" w:rsidRPr="00EC6B63">
              <w:rPr>
                <w:noProof/>
                <w:webHidden/>
              </w:rPr>
              <w:fldChar w:fldCharType="separate"/>
            </w:r>
            <w:r w:rsidR="00F4211E">
              <w:rPr>
                <w:noProof/>
                <w:webHidden/>
              </w:rPr>
              <w:t>19</w:t>
            </w:r>
            <w:r w:rsidR="00EC6B63" w:rsidRPr="00EC6B63">
              <w:rPr>
                <w:noProof/>
                <w:webHidden/>
              </w:rPr>
              <w:fldChar w:fldCharType="end"/>
            </w:r>
          </w:hyperlink>
        </w:p>
        <w:p w14:paraId="636DD57C" w14:textId="6AF89663" w:rsidR="0057452C" w:rsidRPr="00EC6B63" w:rsidRDefault="0057452C">
          <w:pPr>
            <w:rPr>
              <w:rFonts w:ascii="Proxima Nova Alt Rg" w:hAnsi="Proxima Nova Alt Rg"/>
              <w:sz w:val="28"/>
              <w:szCs w:val="28"/>
            </w:rPr>
          </w:pPr>
          <w:r w:rsidRPr="00EC6B63">
            <w:rPr>
              <w:rFonts w:ascii="Proxima Nova Alt Rg" w:hAnsi="Proxima Nova Alt Rg"/>
              <w:b/>
              <w:bCs/>
              <w:noProof/>
              <w:sz w:val="28"/>
              <w:szCs w:val="28"/>
            </w:rPr>
            <w:fldChar w:fldCharType="end"/>
          </w:r>
        </w:p>
      </w:sdtContent>
    </w:sdt>
    <w:p w14:paraId="7219413E" w14:textId="4A274F61" w:rsidR="005E4403" w:rsidRDefault="00242370" w:rsidP="005E4403">
      <w:pPr>
        <w:rPr>
          <w:b/>
        </w:rPr>
      </w:pPr>
      <w:r w:rsidRPr="00EC6B63">
        <w:rPr>
          <w:rFonts w:ascii="Proxima Nova Alt Rg" w:hAnsi="Proxima Nova Alt Rg"/>
          <w:sz w:val="28"/>
          <w:szCs w:val="28"/>
        </w:rPr>
        <w:br w:type="page"/>
      </w:r>
      <w:r w:rsidR="00805CA3">
        <w:rPr>
          <w:rFonts w:ascii="Proxima Nova Alt Rg" w:eastAsiaTheme="majorEastAsia" w:hAnsi="Proxima Nova Alt Rg" w:cstheme="majorBidi"/>
          <w:b/>
          <w:color w:val="0070C0"/>
          <w:sz w:val="26"/>
          <w:szCs w:val="26"/>
        </w:rPr>
        <w:lastRenderedPageBreak/>
        <w:t>What is Bizzy?</w:t>
      </w:r>
    </w:p>
    <w:p w14:paraId="3012A4AA" w14:textId="2E0371F4" w:rsidR="00A2603C" w:rsidRPr="00130CE4" w:rsidRDefault="00AC17EC" w:rsidP="00A2603C">
      <w:pPr>
        <w:rPr>
          <w:rFonts w:ascii="Proxima Nova Alt Rg" w:hAnsi="Proxima Nova Alt Rg"/>
          <w:i/>
          <w:iCs/>
        </w:rPr>
      </w:pPr>
      <w:r w:rsidRPr="00130CE4">
        <w:rPr>
          <w:rFonts w:ascii="Proxima Nova Alt Rg" w:hAnsi="Proxima Nova Alt Rg"/>
          <w:i/>
          <w:iCs/>
        </w:rPr>
        <w:t>‘</w:t>
      </w:r>
      <w:proofErr w:type="spellStart"/>
      <w:r w:rsidR="00A2603C" w:rsidRPr="00130CE4">
        <w:rPr>
          <w:rFonts w:ascii="Proxima Nova Alt Rg" w:hAnsi="Proxima Nova Alt Rg"/>
          <w:i/>
          <w:iCs/>
        </w:rPr>
        <w:t>Bizzy</w:t>
      </w:r>
      <w:proofErr w:type="spellEnd"/>
      <w:proofErr w:type="gramStart"/>
      <w:r w:rsidRPr="00130CE4">
        <w:rPr>
          <w:rFonts w:ascii="Proxima Nova Alt Rg" w:hAnsi="Proxima Nova Alt Rg"/>
          <w:i/>
          <w:iCs/>
        </w:rPr>
        <w:t>’</w:t>
      </w:r>
      <w:r w:rsidR="00130CE4">
        <w:rPr>
          <w:rFonts w:ascii="Proxima Nova Alt Rg" w:hAnsi="Proxima Nova Alt Rg"/>
          <w:i/>
          <w:iCs/>
        </w:rPr>
        <w:t xml:space="preserve"> </w:t>
      </w:r>
      <w:r w:rsidRPr="00130CE4">
        <w:rPr>
          <w:rFonts w:ascii="Proxima Nova Alt Rg" w:hAnsi="Proxima Nova Alt Rg"/>
          <w:i/>
          <w:iCs/>
        </w:rPr>
        <w:t>:</w:t>
      </w:r>
      <w:proofErr w:type="gramEnd"/>
      <w:r w:rsidRPr="00130CE4">
        <w:rPr>
          <w:rFonts w:ascii="Proxima Nova Alt Rg" w:hAnsi="Proxima Nova Alt Rg"/>
          <w:i/>
          <w:iCs/>
        </w:rPr>
        <w:t xml:space="preserve"> </w:t>
      </w:r>
      <w:r w:rsidR="00A2603C" w:rsidRPr="00130CE4">
        <w:rPr>
          <w:rFonts w:ascii="Proxima Nova Alt Rg" w:hAnsi="Proxima Nova Alt Rg"/>
          <w:i/>
          <w:iCs/>
        </w:rPr>
        <w:t>(</w:t>
      </w:r>
      <w:r w:rsidR="00A2603C" w:rsidRPr="00130CE4">
        <w:rPr>
          <w:rFonts w:ascii="Times New Roman" w:hAnsi="Times New Roman" w:cs="Times New Roman"/>
          <w:i/>
          <w:iCs/>
        </w:rPr>
        <w:t>ˈ</w:t>
      </w:r>
      <w:proofErr w:type="spellStart"/>
      <w:r w:rsidR="00A2603C" w:rsidRPr="00130CE4">
        <w:rPr>
          <w:rFonts w:ascii="Proxima Nova Alt Rg" w:hAnsi="Proxima Nova Alt Rg"/>
          <w:i/>
          <w:iCs/>
        </w:rPr>
        <w:t>b</w:t>
      </w:r>
      <w:r w:rsidR="00A2603C" w:rsidRPr="00130CE4">
        <w:rPr>
          <w:rFonts w:ascii="Times New Roman" w:hAnsi="Times New Roman" w:cs="Times New Roman"/>
          <w:i/>
          <w:iCs/>
        </w:rPr>
        <w:t>ɪ</w:t>
      </w:r>
      <w:r w:rsidR="00A2603C" w:rsidRPr="00130CE4">
        <w:rPr>
          <w:rFonts w:ascii="Proxima Nova Alt Rg" w:hAnsi="Proxima Nova Alt Rg"/>
          <w:i/>
          <w:iCs/>
        </w:rPr>
        <w:t>z</w:t>
      </w:r>
      <w:r w:rsidR="00A2603C" w:rsidRPr="00130CE4">
        <w:rPr>
          <w:rFonts w:ascii="Times New Roman" w:hAnsi="Times New Roman" w:cs="Times New Roman"/>
          <w:i/>
          <w:iCs/>
        </w:rPr>
        <w:t>ɪ</w:t>
      </w:r>
      <w:proofErr w:type="spellEnd"/>
      <w:r w:rsidR="00A2603C" w:rsidRPr="00130CE4">
        <w:rPr>
          <w:rFonts w:ascii="Proxima Nova Alt Rg" w:hAnsi="Proxima Nova Alt Rg"/>
          <w:i/>
          <w:iCs/>
        </w:rPr>
        <w:t xml:space="preserve">) n, pl. </w:t>
      </w:r>
      <w:r w:rsidRPr="00130CE4">
        <w:rPr>
          <w:rFonts w:ascii="Proxima Nova Alt Rg" w:hAnsi="Proxima Nova Alt Rg"/>
          <w:i/>
          <w:iCs/>
        </w:rPr>
        <w:t>“Biz”, “Business”, “Busy as a Bee”, “Hardworking”,</w:t>
      </w:r>
      <w:r w:rsidR="00130CE4">
        <w:rPr>
          <w:rFonts w:ascii="Proxima Nova Alt Rg" w:hAnsi="Proxima Nova Alt Rg"/>
          <w:i/>
          <w:iCs/>
        </w:rPr>
        <w:t xml:space="preserve"> </w:t>
      </w:r>
      <w:r w:rsidRPr="00130CE4">
        <w:rPr>
          <w:rFonts w:ascii="Proxima Nova Alt Rg" w:hAnsi="Proxima Nova Alt Rg"/>
          <w:i/>
          <w:iCs/>
        </w:rPr>
        <w:t xml:space="preserve">“A Busy Bee” </w:t>
      </w:r>
    </w:p>
    <w:p w14:paraId="0F67BC48" w14:textId="5C43CCBF" w:rsidR="00A2603C" w:rsidRPr="0063190C" w:rsidRDefault="00A2603C" w:rsidP="00A2603C">
      <w:pPr>
        <w:rPr>
          <w:rFonts w:ascii="Proxima Nova Alt Rg" w:hAnsi="Proxima Nova Alt Rg"/>
        </w:rPr>
      </w:pPr>
      <w:r w:rsidRPr="0063190C">
        <w:rPr>
          <w:rFonts w:ascii="Proxima Nova Alt Rg" w:hAnsi="Proxima Nova Alt Rg"/>
        </w:rPr>
        <w:t>Bizzy is a digital solution by Thynk Digital that brings SME business banking into the digital era. We built Bizzy as a solution for small businesses, startups, limited companies, sole traders, contractors and freelancers.</w:t>
      </w:r>
    </w:p>
    <w:p w14:paraId="3CF7120C" w14:textId="6527E098" w:rsidR="00A2603C" w:rsidRPr="0063190C" w:rsidRDefault="00A2603C" w:rsidP="005E4403">
      <w:pPr>
        <w:rPr>
          <w:rFonts w:ascii="Proxima Nova Alt Rg" w:hAnsi="Proxima Nova Alt Rg"/>
        </w:rPr>
      </w:pPr>
      <w:r w:rsidRPr="0063190C">
        <w:rPr>
          <w:rFonts w:ascii="Proxima Nova Alt Rg" w:hAnsi="Proxima Nova Alt Rg"/>
        </w:rPr>
        <w:t xml:space="preserve">We believe there is something different about people who start their own business – a unique spirit that sets them apart. A blend of </w:t>
      </w:r>
      <w:r w:rsidR="00AC17EC" w:rsidRPr="0063190C">
        <w:rPr>
          <w:rFonts w:ascii="Proxima Nova Alt Rg" w:hAnsi="Proxima Nova Alt Rg"/>
        </w:rPr>
        <w:t xml:space="preserve">entrepreneurial </w:t>
      </w:r>
      <w:r w:rsidRPr="0063190C">
        <w:rPr>
          <w:rFonts w:ascii="Proxima Nova Alt Rg" w:hAnsi="Proxima Nova Alt Rg"/>
        </w:rPr>
        <w:t>drive, ambition and self-belief.</w:t>
      </w:r>
      <w:r w:rsidR="00AC17EC" w:rsidRPr="0063190C">
        <w:rPr>
          <w:rFonts w:ascii="Proxima Nova Alt Rg" w:hAnsi="Proxima Nova Alt Rg"/>
        </w:rPr>
        <w:t xml:space="preserve">  With that in mind</w:t>
      </w:r>
      <w:r w:rsidRPr="0063190C">
        <w:rPr>
          <w:rFonts w:ascii="Proxima Nova Alt Rg" w:hAnsi="Proxima Nova Alt Rg"/>
        </w:rPr>
        <w:t xml:space="preserve"> we built an app that embraces that spirit – one that </w:t>
      </w:r>
      <w:r w:rsidR="00AC17EC" w:rsidRPr="0063190C">
        <w:rPr>
          <w:rFonts w:ascii="Proxima Nova Alt Rg" w:hAnsi="Proxima Nova Alt Rg"/>
        </w:rPr>
        <w:t xml:space="preserve">SME </w:t>
      </w:r>
      <w:r w:rsidRPr="0063190C">
        <w:rPr>
          <w:rFonts w:ascii="Proxima Nova Alt Rg" w:hAnsi="Proxima Nova Alt Rg"/>
        </w:rPr>
        <w:t>customers can rely on and makes managing finances as fast and simple as possible.</w:t>
      </w:r>
      <w:r w:rsidR="00AC17EC" w:rsidRPr="0063190C">
        <w:rPr>
          <w:rFonts w:ascii="Proxima Nova Alt Rg" w:hAnsi="Proxima Nova Alt Rg"/>
        </w:rPr>
        <w:t xml:space="preserve"> Having started with a blank sheet of paper we designed an app from the ground up that takes the stress out of SME banking – something we see as a serious gap in today’s market.  Our mission was to create the ultimate banking platform for entrepreneurs and small business owners, to help customers save time (and money) in the running of their businesses, so they can get back to doing what they love.</w:t>
      </w:r>
    </w:p>
    <w:p w14:paraId="4E0D2E8C" w14:textId="6297B27A" w:rsidR="00803375" w:rsidRDefault="00AC17EC" w:rsidP="005E4403">
      <w:pPr>
        <w:rPr>
          <w:rFonts w:ascii="Proxima Nova Alt Rg" w:hAnsi="Proxima Nova Alt Rg"/>
        </w:rPr>
      </w:pPr>
      <w:r>
        <w:rPr>
          <w:rFonts w:ascii="Proxima Nova Alt Rg" w:hAnsi="Proxima Nova Alt Rg"/>
        </w:rPr>
        <w:t>The Bizzy solution supports several business models.  It is possible to launch the proposition as a fully indep</w:t>
      </w:r>
      <w:r w:rsidR="00803375">
        <w:rPr>
          <w:rFonts w:ascii="Proxima Nova Alt Rg" w:hAnsi="Proxima Nova Alt Rg"/>
        </w:rPr>
        <w:t xml:space="preserve">endent business that leverages the security and regulation of an existing banking license holder.  Alternatively, the Bizzy solution was developed with an API architecture at its core, which also allows it to be rolled out seamlessly as an accelerator for an existing bank’s SME proposition.  Leveraging the bank’s existing features and functionality and current core systems, the Bizzy solution will reduce the time to market by a minimum of 50%.  </w:t>
      </w:r>
      <w:r w:rsidR="00803375" w:rsidRPr="005E4403">
        <w:rPr>
          <w:rFonts w:ascii="Proxima Nova Alt Rg" w:hAnsi="Proxima Nova Alt Rg"/>
        </w:rPr>
        <w:t>Where available and relevant</w:t>
      </w:r>
      <w:r w:rsidR="00803375">
        <w:rPr>
          <w:rFonts w:ascii="Proxima Nova Alt Rg" w:hAnsi="Proxima Nova Alt Rg"/>
        </w:rPr>
        <w:t>, Bizzy</w:t>
      </w:r>
      <w:r w:rsidR="00803375" w:rsidRPr="005E4403">
        <w:rPr>
          <w:rFonts w:ascii="Proxima Nova Alt Rg" w:hAnsi="Proxima Nova Alt Rg"/>
        </w:rPr>
        <w:t xml:space="preserve"> will leverage existing core capabilities from </w:t>
      </w:r>
      <w:r w:rsidR="00803375">
        <w:rPr>
          <w:rFonts w:ascii="Proxima Nova Alt Rg" w:hAnsi="Proxima Nova Alt Rg"/>
        </w:rPr>
        <w:t>the bank partner</w:t>
      </w:r>
      <w:r w:rsidR="00803375" w:rsidRPr="005E4403">
        <w:rPr>
          <w:rFonts w:ascii="Proxima Nova Alt Rg" w:hAnsi="Proxima Nova Alt Rg"/>
        </w:rPr>
        <w:t xml:space="preserve">, including the provision of </w:t>
      </w:r>
      <w:r w:rsidR="00803375">
        <w:rPr>
          <w:rFonts w:ascii="Proxima Nova Alt Rg" w:hAnsi="Proxima Nova Alt Rg"/>
        </w:rPr>
        <w:t>their</w:t>
      </w:r>
      <w:r w:rsidR="00803375" w:rsidRPr="005E4403">
        <w:rPr>
          <w:rFonts w:ascii="Proxima Nova Alt Rg" w:hAnsi="Proxima Nova Alt Rg"/>
        </w:rPr>
        <w:t xml:space="preserve"> existing API suite and delivery capability.</w:t>
      </w:r>
    </w:p>
    <w:p w14:paraId="781D7E33" w14:textId="69C372B5" w:rsidR="005E4403" w:rsidRPr="005E4403" w:rsidRDefault="00803375" w:rsidP="005E4403">
      <w:pPr>
        <w:rPr>
          <w:rFonts w:ascii="Proxima Nova Alt Rg" w:hAnsi="Proxima Nova Alt Rg"/>
        </w:rPr>
      </w:pPr>
      <w:r>
        <w:rPr>
          <w:rFonts w:ascii="Proxima Nova Alt Rg" w:hAnsi="Proxima Nova Alt Rg"/>
        </w:rPr>
        <w:t>From a UAE perspective, we are looking</w:t>
      </w:r>
      <w:r w:rsidR="005E4403" w:rsidRPr="005E4403">
        <w:rPr>
          <w:rFonts w:ascii="Proxima Nova Alt Rg" w:hAnsi="Proxima Nova Alt Rg"/>
        </w:rPr>
        <w:t xml:space="preserve"> to launch </w:t>
      </w:r>
      <w:r>
        <w:rPr>
          <w:rFonts w:ascii="Proxima Nova Alt Rg" w:hAnsi="Proxima Nova Alt Rg"/>
        </w:rPr>
        <w:t>Bizzy</w:t>
      </w:r>
      <w:r w:rsidR="005E4403" w:rsidRPr="005E4403">
        <w:rPr>
          <w:rFonts w:ascii="Proxima Nova Alt Rg" w:hAnsi="Proxima Nova Alt Rg"/>
        </w:rPr>
        <w:t xml:space="preserve"> </w:t>
      </w:r>
      <w:r>
        <w:rPr>
          <w:rFonts w:ascii="Proxima Nova Alt Rg" w:hAnsi="Proxima Nova Alt Rg"/>
        </w:rPr>
        <w:t xml:space="preserve">as a proposition </w:t>
      </w:r>
      <w:r w:rsidR="005E4403" w:rsidRPr="005E4403">
        <w:rPr>
          <w:rFonts w:ascii="Proxima Nova Alt Rg" w:hAnsi="Proxima Nova Alt Rg"/>
        </w:rPr>
        <w:t xml:space="preserve">that delivers market-leading products and services and addresses the specific needs of </w:t>
      </w:r>
      <w:r>
        <w:rPr>
          <w:rFonts w:ascii="Proxima Nova Alt Rg" w:hAnsi="Proxima Nova Alt Rg"/>
        </w:rPr>
        <w:t>SME’s and i</w:t>
      </w:r>
      <w:r w:rsidR="005E4403" w:rsidRPr="005E4403">
        <w:rPr>
          <w:rFonts w:ascii="Proxima Nova Alt Rg" w:hAnsi="Proxima Nova Alt Rg"/>
        </w:rPr>
        <w:t xml:space="preserve">n particular, micro-businesses </w:t>
      </w:r>
      <w:r>
        <w:rPr>
          <w:rFonts w:ascii="Proxima Nova Alt Rg" w:hAnsi="Proxima Nova Alt Rg"/>
        </w:rPr>
        <w:t xml:space="preserve">which </w:t>
      </w:r>
      <w:r w:rsidR="005E4403" w:rsidRPr="005E4403">
        <w:rPr>
          <w:rFonts w:ascii="Proxima Nova Alt Rg" w:hAnsi="Proxima Nova Alt Rg"/>
        </w:rPr>
        <w:t>have been under-represented in terms of access to SME banking services due to the high cost to acquire and serve relative to profitability.</w:t>
      </w:r>
    </w:p>
    <w:p w14:paraId="6D9A3BD5" w14:textId="7B515AD5" w:rsidR="005E4403" w:rsidRPr="005E4403" w:rsidRDefault="005E4403" w:rsidP="005E4403">
      <w:pPr>
        <w:rPr>
          <w:rFonts w:ascii="Proxima Nova Alt Rg" w:hAnsi="Proxima Nova Alt Rg"/>
        </w:rPr>
      </w:pPr>
      <w:r w:rsidRPr="005E4403">
        <w:rPr>
          <w:rFonts w:ascii="Proxima Nova Alt Rg" w:hAnsi="Proxima Nova Alt Rg"/>
        </w:rPr>
        <w:t xml:space="preserve">As part of a phased </w:t>
      </w:r>
      <w:r w:rsidR="00803375">
        <w:rPr>
          <w:rFonts w:ascii="Proxima Nova Alt Rg" w:hAnsi="Proxima Nova Alt Rg"/>
        </w:rPr>
        <w:t>product roadmap</w:t>
      </w:r>
      <w:r w:rsidRPr="005E4403">
        <w:rPr>
          <w:rFonts w:ascii="Proxima Nova Alt Rg" w:hAnsi="Proxima Nova Alt Rg"/>
        </w:rPr>
        <w:t xml:space="preserve"> approach, the initial release (MVP) will incorporate the foundational level components and is targeted </w:t>
      </w:r>
      <w:r w:rsidR="00803375">
        <w:rPr>
          <w:rFonts w:ascii="Proxima Nova Alt Rg" w:hAnsi="Proxima Nova Alt Rg"/>
        </w:rPr>
        <w:t>to be ready for launch by Q1 2020</w:t>
      </w:r>
      <w:r w:rsidRPr="005E4403">
        <w:rPr>
          <w:rFonts w:ascii="Proxima Nova Alt Rg" w:hAnsi="Proxima Nova Alt Rg"/>
        </w:rPr>
        <w:t xml:space="preserve">. With a </w:t>
      </w:r>
      <w:r w:rsidR="0063190C">
        <w:rPr>
          <w:rFonts w:ascii="Proxima Nova Alt Rg" w:hAnsi="Proxima Nova Alt Rg"/>
        </w:rPr>
        <w:t xml:space="preserve">primary </w:t>
      </w:r>
      <w:r w:rsidRPr="005E4403">
        <w:rPr>
          <w:rFonts w:ascii="Proxima Nova Alt Rg" w:hAnsi="Proxima Nova Alt Rg"/>
        </w:rPr>
        <w:t xml:space="preserve">focus on </w:t>
      </w:r>
      <w:r w:rsidR="0063190C">
        <w:rPr>
          <w:rFonts w:ascii="Proxima Nova Alt Rg" w:hAnsi="Proxima Nova Alt Rg"/>
        </w:rPr>
        <w:t>customer acquisition</w:t>
      </w:r>
      <w:r w:rsidRPr="005E4403">
        <w:rPr>
          <w:rFonts w:ascii="Proxima Nova Alt Rg" w:hAnsi="Proxima Nova Alt Rg"/>
        </w:rPr>
        <w:t xml:space="preserve">, </w:t>
      </w:r>
      <w:r w:rsidR="00803375">
        <w:rPr>
          <w:rFonts w:ascii="Proxima Nova Alt Rg" w:hAnsi="Proxima Nova Alt Rg"/>
        </w:rPr>
        <w:t xml:space="preserve">the </w:t>
      </w:r>
      <w:r w:rsidRPr="005E4403">
        <w:rPr>
          <w:rFonts w:ascii="Proxima Nova Alt Rg" w:hAnsi="Proxima Nova Alt Rg"/>
        </w:rPr>
        <w:t>MVP will look to specifically address the needs of micro-businesses. Future phases will focus on scaling the product, both in terms of the incorporated features and customer acquisition.</w:t>
      </w:r>
    </w:p>
    <w:p w14:paraId="0B4CCBEA" w14:textId="77777777" w:rsidR="005E4403" w:rsidRPr="005E4403" w:rsidRDefault="005E4403" w:rsidP="005E4403">
      <w:pPr>
        <w:rPr>
          <w:rFonts w:ascii="Proxima Nova Alt Rg" w:eastAsiaTheme="majorEastAsia" w:hAnsi="Proxima Nova Alt Rg" w:cstheme="majorBidi"/>
          <w:b/>
          <w:color w:val="0070C0"/>
          <w:sz w:val="26"/>
          <w:szCs w:val="26"/>
        </w:rPr>
      </w:pPr>
      <w:r w:rsidRPr="005E4403">
        <w:rPr>
          <w:rFonts w:ascii="Proxima Nova Alt Rg" w:eastAsiaTheme="majorEastAsia" w:hAnsi="Proxima Nova Alt Rg" w:cstheme="majorBidi"/>
          <w:b/>
          <w:color w:val="0070C0"/>
          <w:sz w:val="26"/>
          <w:szCs w:val="26"/>
        </w:rPr>
        <w:t>Our Objective</w:t>
      </w:r>
    </w:p>
    <w:p w14:paraId="5CF898A6" w14:textId="2DCA4626" w:rsidR="005E4403" w:rsidRPr="005E4403" w:rsidRDefault="005E4403" w:rsidP="005E4403">
      <w:pPr>
        <w:rPr>
          <w:rFonts w:ascii="Proxima Nova Alt Rg" w:hAnsi="Proxima Nova Alt Rg"/>
        </w:rPr>
      </w:pPr>
      <w:r w:rsidRPr="005E4403">
        <w:rPr>
          <w:rFonts w:ascii="Proxima Nova Alt Rg" w:hAnsi="Proxima Nova Alt Rg"/>
        </w:rPr>
        <w:t>Our</w:t>
      </w:r>
      <w:r w:rsidR="00157518">
        <w:rPr>
          <w:rFonts w:ascii="Proxima Nova Alt Rg" w:hAnsi="Proxima Nova Alt Rg"/>
        </w:rPr>
        <w:t xml:space="preserve"> MVP</w:t>
      </w:r>
      <w:r w:rsidRPr="005E4403">
        <w:rPr>
          <w:rFonts w:ascii="Proxima Nova Alt Rg" w:hAnsi="Proxima Nova Alt Rg"/>
        </w:rPr>
        <w:t xml:space="preserve"> objective is to have a live, scalable and coherent </w:t>
      </w:r>
      <w:r w:rsidR="0063190C">
        <w:rPr>
          <w:rFonts w:ascii="Proxima Nova Alt Rg" w:hAnsi="Proxima Nova Alt Rg"/>
        </w:rPr>
        <w:t xml:space="preserve">solution </w:t>
      </w:r>
      <w:r w:rsidRPr="005E4403">
        <w:rPr>
          <w:rFonts w:ascii="Proxima Nova Alt Rg" w:hAnsi="Proxima Nova Alt Rg"/>
        </w:rPr>
        <w:t xml:space="preserve">which meets the following criteria: </w:t>
      </w:r>
    </w:p>
    <w:p w14:paraId="48050972" w14:textId="77777777" w:rsidR="005E4403" w:rsidRPr="005E4403" w:rsidRDefault="005E4403" w:rsidP="005E4403">
      <w:pPr>
        <w:numPr>
          <w:ilvl w:val="0"/>
          <w:numId w:val="4"/>
        </w:numPr>
        <w:spacing w:after="0" w:line="240" w:lineRule="auto"/>
        <w:jc w:val="both"/>
        <w:rPr>
          <w:rFonts w:ascii="Proxima Nova Alt Rg" w:hAnsi="Proxima Nova Alt Rg"/>
        </w:rPr>
      </w:pPr>
      <w:r w:rsidRPr="005E4403">
        <w:rPr>
          <w:rFonts w:ascii="Proxima Nova Alt Rg" w:hAnsi="Proxima Nova Alt Rg"/>
        </w:rPr>
        <w:t>Delivers the foundational use cases required to provide customers with their basic SME banking needs</w:t>
      </w:r>
    </w:p>
    <w:p w14:paraId="04483EE6" w14:textId="0B4F1154" w:rsidR="005E4403" w:rsidRPr="005E4403" w:rsidRDefault="005E4403" w:rsidP="005E4403">
      <w:pPr>
        <w:numPr>
          <w:ilvl w:val="0"/>
          <w:numId w:val="4"/>
        </w:numPr>
        <w:spacing w:after="0" w:line="240" w:lineRule="auto"/>
        <w:jc w:val="both"/>
        <w:rPr>
          <w:rFonts w:ascii="Proxima Nova Alt Rg" w:hAnsi="Proxima Nova Alt Rg"/>
        </w:rPr>
      </w:pPr>
      <w:r w:rsidRPr="005E4403">
        <w:rPr>
          <w:rFonts w:ascii="Proxima Nova Alt Rg" w:hAnsi="Proxima Nova Alt Rg"/>
        </w:rPr>
        <w:t xml:space="preserve">Build, launch and operate an MVP that </w:t>
      </w:r>
      <w:r w:rsidR="00157518">
        <w:rPr>
          <w:rFonts w:ascii="Proxima Nova Alt Rg" w:hAnsi="Proxima Nova Alt Rg"/>
        </w:rPr>
        <w:t>will</w:t>
      </w:r>
      <w:r w:rsidRPr="005E4403">
        <w:rPr>
          <w:rFonts w:ascii="Proxima Nova Alt Rg" w:hAnsi="Proxima Nova Alt Rg"/>
        </w:rPr>
        <w:t xml:space="preserve"> seamlessly scale over time, both in terms of the incorporated features and customer acquisition volume</w:t>
      </w:r>
    </w:p>
    <w:p w14:paraId="62A1A0EB" w14:textId="4BE6F45B" w:rsidR="005E4403" w:rsidRPr="005E4403" w:rsidRDefault="005E4403" w:rsidP="005E4403">
      <w:pPr>
        <w:numPr>
          <w:ilvl w:val="0"/>
          <w:numId w:val="4"/>
        </w:numPr>
        <w:spacing w:after="0" w:line="240" w:lineRule="auto"/>
        <w:jc w:val="both"/>
        <w:rPr>
          <w:rFonts w:ascii="Proxima Nova Alt Rg" w:hAnsi="Proxima Nova Alt Rg"/>
        </w:rPr>
      </w:pPr>
      <w:r w:rsidRPr="005E4403">
        <w:rPr>
          <w:rFonts w:ascii="Proxima Nova Alt Rg" w:hAnsi="Proxima Nova Alt Rg"/>
        </w:rPr>
        <w:t xml:space="preserve">Create a </w:t>
      </w:r>
      <w:r w:rsidR="00E971CE" w:rsidRPr="005E4403">
        <w:rPr>
          <w:rFonts w:ascii="Proxima Nova Alt Rg" w:hAnsi="Proxima Nova Alt Rg"/>
        </w:rPr>
        <w:t>prioritized</w:t>
      </w:r>
      <w:r w:rsidRPr="005E4403">
        <w:rPr>
          <w:rFonts w:ascii="Proxima Nova Alt Rg" w:hAnsi="Proxima Nova Alt Rg"/>
        </w:rPr>
        <w:t xml:space="preserve"> feature roadmap for future delivery phases</w:t>
      </w:r>
    </w:p>
    <w:p w14:paraId="3E606506" w14:textId="7A5F253C" w:rsidR="005E4403" w:rsidRDefault="005E4403">
      <w:pPr>
        <w:rPr>
          <w:rFonts w:ascii="Proxima Nova Alt Rg" w:hAnsi="Proxima Nova Alt Rg"/>
        </w:rPr>
      </w:pPr>
    </w:p>
    <w:p w14:paraId="2F24742C" w14:textId="15228AC4" w:rsidR="005E4403" w:rsidRDefault="005E4403">
      <w:pPr>
        <w:rPr>
          <w:rFonts w:ascii="Proxima Nova Alt Rg" w:eastAsiaTheme="majorEastAsia" w:hAnsi="Proxima Nova Alt Rg" w:cstheme="majorBidi"/>
          <w:color w:val="2F5496" w:themeColor="accent1" w:themeShade="BF"/>
          <w:sz w:val="26"/>
          <w:szCs w:val="26"/>
        </w:rPr>
      </w:pPr>
      <w:r>
        <w:rPr>
          <w:rFonts w:ascii="Proxima Nova Alt Rg" w:eastAsiaTheme="majorEastAsia" w:hAnsi="Proxima Nova Alt Rg" w:cstheme="majorBidi"/>
          <w:color w:val="2F5496" w:themeColor="accent1" w:themeShade="BF"/>
          <w:sz w:val="26"/>
          <w:szCs w:val="26"/>
        </w:rPr>
        <w:br w:type="page"/>
      </w:r>
    </w:p>
    <w:p w14:paraId="52EFA281" w14:textId="6FFFDD83" w:rsidR="007E4591" w:rsidRDefault="00490FD6" w:rsidP="00C852DA">
      <w:pPr>
        <w:pStyle w:val="Heading3"/>
        <w:rPr>
          <w:rFonts w:ascii="Proxima Nova Alt Rg" w:hAnsi="Proxima Nova Alt Rg"/>
          <w:color w:val="0070C0"/>
        </w:rPr>
      </w:pPr>
      <w:bookmarkStart w:id="0" w:name="_Toc21950999"/>
      <w:r>
        <w:rPr>
          <w:rFonts w:ascii="Proxima Nova Alt Rg" w:hAnsi="Proxima Nova Alt Rg"/>
          <w:color w:val="0070C0"/>
        </w:rPr>
        <w:lastRenderedPageBreak/>
        <w:t>Bizzy</w:t>
      </w:r>
      <w:r w:rsidR="007E4591" w:rsidRPr="00406282">
        <w:rPr>
          <w:rFonts w:ascii="Proxima Nova Alt Rg" w:hAnsi="Proxima Nova Alt Rg"/>
          <w:color w:val="0070C0"/>
        </w:rPr>
        <w:t xml:space="preserve"> </w:t>
      </w:r>
      <w:r w:rsidR="00F0766D">
        <w:rPr>
          <w:rFonts w:ascii="Proxima Nova Alt Rg" w:hAnsi="Proxima Nova Alt Rg"/>
          <w:color w:val="0070C0"/>
        </w:rPr>
        <w:t>Login</w:t>
      </w:r>
      <w:r w:rsidR="007E4591" w:rsidRPr="00406282">
        <w:rPr>
          <w:rFonts w:ascii="Proxima Nova Alt Rg" w:hAnsi="Proxima Nova Alt Rg"/>
          <w:color w:val="0070C0"/>
        </w:rPr>
        <w:t xml:space="preserve"> </w:t>
      </w:r>
      <w:r w:rsidR="00F0766D">
        <w:rPr>
          <w:rFonts w:ascii="Proxima Nova Alt Rg" w:hAnsi="Proxima Nova Alt Rg"/>
          <w:color w:val="0070C0"/>
        </w:rPr>
        <w:t>and Authentication</w:t>
      </w:r>
      <w:bookmarkEnd w:id="0"/>
    </w:p>
    <w:p w14:paraId="1295BC42" w14:textId="77777777" w:rsidR="00913E09" w:rsidRPr="00913E09" w:rsidRDefault="00913E09" w:rsidP="00913E09"/>
    <w:p w14:paraId="3E011913" w14:textId="5303FD96" w:rsidR="007E2B6C" w:rsidRDefault="00710355" w:rsidP="00710355">
      <w:pPr>
        <w:rPr>
          <w:rFonts w:ascii="Proxima Nova Alt Rg" w:hAnsi="Proxima Nova Alt Rg"/>
        </w:rPr>
      </w:pPr>
      <w:r w:rsidRPr="00406282">
        <w:rPr>
          <w:rFonts w:ascii="Proxima Nova Alt Rg" w:hAnsi="Proxima Nova Alt Rg"/>
        </w:rPr>
        <w:t xml:space="preserve">This module provides </w:t>
      </w:r>
      <w:r w:rsidR="00490FD6">
        <w:rPr>
          <w:rFonts w:ascii="Proxima Nova Alt Rg" w:hAnsi="Proxima Nova Alt Rg"/>
        </w:rPr>
        <w:t>Bizzy</w:t>
      </w:r>
      <w:r w:rsidRPr="00406282">
        <w:rPr>
          <w:rFonts w:ascii="Proxima Nova Alt Rg" w:hAnsi="Proxima Nova Alt Rg"/>
        </w:rPr>
        <w:t xml:space="preserve"> </w:t>
      </w:r>
      <w:r w:rsidR="00A35C55">
        <w:rPr>
          <w:rFonts w:ascii="Proxima Nova Alt Rg" w:hAnsi="Proxima Nova Alt Rg"/>
        </w:rPr>
        <w:t xml:space="preserve">with the authentication </w:t>
      </w:r>
      <w:r w:rsidRPr="00406282">
        <w:rPr>
          <w:rFonts w:ascii="Proxima Nova Alt Rg" w:hAnsi="Proxima Nova Alt Rg"/>
        </w:rPr>
        <w:t xml:space="preserve">capability. </w:t>
      </w:r>
      <w:r w:rsidR="00A35C55">
        <w:rPr>
          <w:rFonts w:ascii="Proxima Nova Alt Rg" w:hAnsi="Proxima Nova Alt Rg"/>
        </w:rPr>
        <w:t>We have developed the authentication module as an API-led interface to leverage a bank’s existing authentication standards and protocols. Intrinsic to the authentication is a biometric component that uses the native fingerprint authentication of the phone.  This is standard with most banking fingerprint login processes and does not require bespoke enrollment just for FAB.  We have also developed the transaction execution capability in such a way that it can either use fingerprint scan, a secure PIN, or OTP for validating a transaction prior to execution.  In subsequent releases it will also include maker-checker roles.</w:t>
      </w:r>
    </w:p>
    <w:p w14:paraId="53906D69" w14:textId="2136F6FF" w:rsidR="00913E09" w:rsidRDefault="009D2D0D" w:rsidP="009D2D0D">
      <w:pPr>
        <w:jc w:val="center"/>
        <w:rPr>
          <w:rFonts w:ascii="Proxima Nova Alt Rg" w:hAnsi="Proxima Nova Alt Rg"/>
        </w:rPr>
      </w:pPr>
      <w:del w:id="1" w:author="Jaspreet Singh" w:date="2020-02-14T10:06:00Z">
        <w:r w:rsidDel="00FE5A56">
          <w:rPr>
            <w:rFonts w:ascii="Proxima Nova Alt Rg" w:hAnsi="Proxima Nova Alt Rg"/>
            <w:noProof/>
          </w:rPr>
          <w:drawing>
            <wp:inline distT="0" distB="0" distL="0" distR="0" wp14:anchorId="21A269BF" wp14:editId="178D4258">
              <wp:extent cx="2389570" cy="5174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1166" cy="5199727"/>
                      </a:xfrm>
                      <a:prstGeom prst="rect">
                        <a:avLst/>
                      </a:prstGeom>
                      <a:noFill/>
                      <a:ln>
                        <a:noFill/>
                      </a:ln>
                    </pic:spPr>
                  </pic:pic>
                </a:graphicData>
              </a:graphic>
            </wp:inline>
          </w:drawing>
        </w:r>
      </w:del>
      <w:r w:rsidR="00DD669A">
        <w:rPr>
          <w:rFonts w:ascii="Proxima Nova Alt Rg" w:hAnsi="Proxima Nova Alt Rg"/>
        </w:rPr>
        <w:t xml:space="preserve">   </w:t>
      </w:r>
      <w:del w:id="2" w:author="Jaspreet Singh" w:date="2020-02-14T10:06:00Z">
        <w:r w:rsidR="00DD669A" w:rsidDel="00FE5A56">
          <w:rPr>
            <w:rFonts w:ascii="Proxima Nova Alt Rg" w:hAnsi="Proxima Nova Alt Rg"/>
            <w:noProof/>
          </w:rPr>
          <w:drawing>
            <wp:inline distT="0" distB="0" distL="0" distR="0" wp14:anchorId="017E88A6" wp14:editId="54AE63FC">
              <wp:extent cx="2381250" cy="515660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7105" cy="5190935"/>
                      </a:xfrm>
                      <a:prstGeom prst="rect">
                        <a:avLst/>
                      </a:prstGeom>
                      <a:noFill/>
                      <a:ln>
                        <a:noFill/>
                      </a:ln>
                    </pic:spPr>
                  </pic:pic>
                </a:graphicData>
              </a:graphic>
            </wp:inline>
          </w:drawing>
        </w:r>
      </w:del>
    </w:p>
    <w:p w14:paraId="04C5B816" w14:textId="77777777" w:rsidR="00913E09" w:rsidRDefault="00913E09">
      <w:pPr>
        <w:rPr>
          <w:rFonts w:ascii="Proxima Nova Alt Rg" w:hAnsi="Proxima Nova Alt Rg"/>
        </w:rPr>
      </w:pPr>
      <w:r>
        <w:rPr>
          <w:rFonts w:ascii="Proxima Nova Alt Rg" w:hAnsi="Proxima Nova Alt Rg"/>
        </w:rPr>
        <w:br w:type="page"/>
      </w:r>
      <w:bookmarkStart w:id="3" w:name="_GoBack"/>
      <w:bookmarkEnd w:id="3"/>
    </w:p>
    <w:p w14:paraId="4E3A0541" w14:textId="2FC88A94" w:rsidR="007E4591" w:rsidRDefault="00F0766D" w:rsidP="00610BB4">
      <w:pPr>
        <w:pStyle w:val="Heading3"/>
        <w:rPr>
          <w:rFonts w:ascii="Proxima Nova Alt Rg" w:hAnsi="Proxima Nova Alt Rg"/>
          <w:color w:val="0070C0"/>
        </w:rPr>
      </w:pPr>
      <w:bookmarkStart w:id="4" w:name="_Toc21951000"/>
      <w:r>
        <w:rPr>
          <w:rFonts w:ascii="Proxima Nova Alt Rg" w:hAnsi="Proxima Nova Alt Rg"/>
          <w:color w:val="0070C0"/>
        </w:rPr>
        <w:lastRenderedPageBreak/>
        <w:t>Multi-Currency Account Browser</w:t>
      </w:r>
      <w:bookmarkEnd w:id="4"/>
      <w:r>
        <w:rPr>
          <w:rFonts w:ascii="Proxima Nova Alt Rg" w:hAnsi="Proxima Nova Alt Rg"/>
          <w:color w:val="0070C0"/>
        </w:rPr>
        <w:t xml:space="preserve"> </w:t>
      </w:r>
    </w:p>
    <w:p w14:paraId="3B7923B0" w14:textId="77777777" w:rsidR="00913E09" w:rsidRPr="00913E09" w:rsidRDefault="00913E09" w:rsidP="00913E09"/>
    <w:p w14:paraId="48D43DD1" w14:textId="5DB8850A" w:rsidR="00BC0F5B" w:rsidRDefault="00DE78B8" w:rsidP="00DE78B8">
      <w:pPr>
        <w:rPr>
          <w:rFonts w:ascii="Proxima Nova Alt Rg" w:hAnsi="Proxima Nova Alt Rg"/>
        </w:rPr>
      </w:pPr>
      <w:r w:rsidRPr="00406282">
        <w:rPr>
          <w:rFonts w:ascii="Proxima Nova Alt Rg" w:hAnsi="Proxima Nova Alt Rg"/>
        </w:rPr>
        <w:t xml:space="preserve">This module is used </w:t>
      </w:r>
      <w:r w:rsidR="00B42247">
        <w:rPr>
          <w:rFonts w:ascii="Proxima Nova Alt Rg" w:hAnsi="Proxima Nova Alt Rg"/>
        </w:rPr>
        <w:t>to display and browse (through swipe or tap) multiple SME accounts which can include multi-</w:t>
      </w:r>
      <w:proofErr w:type="gramStart"/>
      <w:r w:rsidR="00B42247">
        <w:rPr>
          <w:rFonts w:ascii="Proxima Nova Alt Rg" w:hAnsi="Proxima Nova Alt Rg"/>
        </w:rPr>
        <w:t>currency, and</w:t>
      </w:r>
      <w:proofErr w:type="gramEnd"/>
      <w:r w:rsidR="00B42247">
        <w:rPr>
          <w:rFonts w:ascii="Proxima Nova Alt Rg" w:hAnsi="Proxima Nova Alt Rg"/>
        </w:rPr>
        <w:t xml:space="preserve"> be able to check previous monthly balances easily as well as a predefined number of ‘last’ transactions.</w:t>
      </w:r>
    </w:p>
    <w:p w14:paraId="0B599372" w14:textId="1AEDF5A8" w:rsidR="00B90A69" w:rsidRDefault="00B42247" w:rsidP="00DE78B8">
      <w:pPr>
        <w:rPr>
          <w:rFonts w:ascii="Proxima Nova Alt Rg" w:hAnsi="Proxima Nova Alt Rg"/>
        </w:rPr>
      </w:pPr>
      <w:r>
        <w:rPr>
          <w:rFonts w:ascii="Proxima Nova Alt Rg" w:hAnsi="Proxima Nova Alt Rg"/>
        </w:rPr>
        <w:t>This view can be considered the default dashboard view after login.</w:t>
      </w:r>
    </w:p>
    <w:p w14:paraId="0A358BB2" w14:textId="4E7863CE" w:rsidR="00F0766D" w:rsidRDefault="00F0766D" w:rsidP="00F0766D">
      <w:pPr>
        <w:jc w:val="center"/>
        <w:rPr>
          <w:rFonts w:ascii="Proxima Nova Alt Rg" w:hAnsi="Proxima Nova Alt Rg"/>
        </w:rPr>
      </w:pPr>
      <w:r>
        <w:rPr>
          <w:noProof/>
        </w:rPr>
        <w:drawing>
          <wp:inline distT="0" distB="0" distL="0" distR="0" wp14:anchorId="5174F3D0" wp14:editId="509EFDEE">
            <wp:extent cx="2304894" cy="4995607"/>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2915" cy="5056339"/>
                    </a:xfrm>
                    <a:prstGeom prst="rect">
                      <a:avLst/>
                    </a:prstGeom>
                    <a:noFill/>
                    <a:ln>
                      <a:noFill/>
                    </a:ln>
                  </pic:spPr>
                </pic:pic>
              </a:graphicData>
            </a:graphic>
          </wp:inline>
        </w:drawing>
      </w:r>
      <w:r>
        <w:rPr>
          <w:rFonts w:ascii="Proxima Nova Alt Rg" w:hAnsi="Proxima Nova Alt Rg"/>
          <w:noProof/>
        </w:rPr>
        <w:t xml:space="preserve">           </w:t>
      </w:r>
      <w:r>
        <w:rPr>
          <w:rFonts w:ascii="Proxima Nova Alt Rg" w:hAnsi="Proxima Nova Alt Rg"/>
          <w:noProof/>
        </w:rPr>
        <w:drawing>
          <wp:inline distT="0" distB="0" distL="0" distR="0" wp14:anchorId="316CE9BB" wp14:editId="7E8071B8">
            <wp:extent cx="2303065" cy="49872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3438" cy="5118027"/>
                    </a:xfrm>
                    <a:prstGeom prst="rect">
                      <a:avLst/>
                    </a:prstGeom>
                    <a:noFill/>
                    <a:ln>
                      <a:noFill/>
                    </a:ln>
                  </pic:spPr>
                </pic:pic>
              </a:graphicData>
            </a:graphic>
          </wp:inline>
        </w:drawing>
      </w:r>
    </w:p>
    <w:p w14:paraId="12C4A8AF" w14:textId="3ACFFF1D" w:rsidR="009D2D0D" w:rsidRDefault="009D2D0D">
      <w:pPr>
        <w:rPr>
          <w:rFonts w:ascii="Proxima Nova Alt Rg" w:hAnsi="Proxima Nova Alt Rg"/>
        </w:rPr>
      </w:pPr>
      <w:r>
        <w:rPr>
          <w:rFonts w:ascii="Proxima Nova Alt Rg" w:hAnsi="Proxima Nova Alt Rg"/>
        </w:rPr>
        <w:br w:type="page"/>
      </w:r>
      <w:r w:rsidR="00157518">
        <w:rPr>
          <w:rFonts w:ascii="Proxima Nova Alt Rg" w:hAnsi="Proxima Nova Alt Rg"/>
        </w:rPr>
        <w:lastRenderedPageBreak/>
        <w:tab/>
      </w:r>
    </w:p>
    <w:p w14:paraId="032172D1" w14:textId="4E73E35D" w:rsidR="00BC0F5B" w:rsidRDefault="00F0766D" w:rsidP="00BC0F5B">
      <w:pPr>
        <w:pStyle w:val="Heading3"/>
        <w:rPr>
          <w:rFonts w:ascii="Proxima Nova Alt Rg" w:hAnsi="Proxima Nova Alt Rg"/>
          <w:color w:val="0070C0"/>
        </w:rPr>
      </w:pPr>
      <w:bookmarkStart w:id="5" w:name="_Toc21951001"/>
      <w:r>
        <w:rPr>
          <w:rFonts w:ascii="Proxima Nova Alt Rg" w:hAnsi="Proxima Nova Alt Rg"/>
          <w:color w:val="0070C0"/>
        </w:rPr>
        <w:t>Add a Beneficiary</w:t>
      </w:r>
      <w:r w:rsidR="00BC0F5B" w:rsidRPr="00406282">
        <w:rPr>
          <w:rFonts w:ascii="Proxima Nova Alt Rg" w:hAnsi="Proxima Nova Alt Rg"/>
          <w:color w:val="0070C0"/>
        </w:rPr>
        <w:t xml:space="preserve"> </w:t>
      </w:r>
      <w:r>
        <w:rPr>
          <w:rFonts w:ascii="Proxima Nova Alt Rg" w:hAnsi="Proxima Nova Alt Rg"/>
          <w:color w:val="0070C0"/>
        </w:rPr>
        <w:t>(Payments and Transfers)</w:t>
      </w:r>
      <w:bookmarkEnd w:id="5"/>
    </w:p>
    <w:p w14:paraId="34912D22" w14:textId="77777777" w:rsidR="00B42247" w:rsidRDefault="00B42247" w:rsidP="00B90A69"/>
    <w:p w14:paraId="1F1DDA23" w14:textId="0C0D5F43" w:rsidR="00B90A69" w:rsidRPr="00B42247" w:rsidRDefault="00B42247" w:rsidP="00B90A69">
      <w:pPr>
        <w:rPr>
          <w:rFonts w:ascii="Proxima Nova Alt Rg" w:hAnsi="Proxima Nova Alt Rg"/>
        </w:rPr>
      </w:pPr>
      <w:r w:rsidRPr="00B42247">
        <w:rPr>
          <w:rFonts w:ascii="Proxima Nova Alt Rg" w:hAnsi="Proxima Nova Alt Rg"/>
        </w:rPr>
        <w:t>This module allows the user to “</w:t>
      </w:r>
      <w:r w:rsidR="00B90A69" w:rsidRPr="00B42247">
        <w:rPr>
          <w:rFonts w:ascii="Proxima Nova Alt Rg" w:hAnsi="Proxima Nova Alt Rg"/>
        </w:rPr>
        <w:t>Add a Beneficiary for fund transfer or Bill Payment.</w:t>
      </w:r>
      <w:r w:rsidRPr="00B42247">
        <w:rPr>
          <w:rFonts w:ascii="Proxima Nova Alt Rg" w:hAnsi="Proxima Nova Alt Rg"/>
        </w:rPr>
        <w:t>”</w:t>
      </w:r>
    </w:p>
    <w:p w14:paraId="54682001" w14:textId="0623B5B1" w:rsidR="004E711B" w:rsidRDefault="00B42247" w:rsidP="00BC0F5B">
      <w:pPr>
        <w:rPr>
          <w:rFonts w:ascii="Proxima Nova Alt Rg" w:hAnsi="Proxima Nova Alt Rg"/>
        </w:rPr>
      </w:pPr>
      <w:r>
        <w:rPr>
          <w:rFonts w:ascii="Proxima Nova Alt Rg" w:hAnsi="Proxima Nova Alt Rg"/>
        </w:rPr>
        <w:t>As part of the MVP release the b</w:t>
      </w:r>
      <w:r w:rsidR="004E711B" w:rsidRPr="004E711B">
        <w:rPr>
          <w:rFonts w:ascii="Proxima Nova Alt Rg" w:hAnsi="Proxima Nova Alt Rg"/>
        </w:rPr>
        <w:t xml:space="preserve">eneficiary management </w:t>
      </w:r>
      <w:r>
        <w:rPr>
          <w:rFonts w:ascii="Proxima Nova Alt Rg" w:hAnsi="Proxima Nova Alt Rg"/>
        </w:rPr>
        <w:t xml:space="preserve">includes the following basic features </w:t>
      </w:r>
      <w:r w:rsidR="004E711B" w:rsidRPr="004E711B">
        <w:rPr>
          <w:rFonts w:ascii="Proxima Nova Alt Rg" w:hAnsi="Proxima Nova Alt Rg"/>
        </w:rPr>
        <w:t>(Add, Update, Delete – multiple accounts per beneficiary, local and international)</w:t>
      </w:r>
    </w:p>
    <w:p w14:paraId="22FE0CD6" w14:textId="77777777" w:rsidR="002860BA" w:rsidRDefault="002860BA" w:rsidP="00BC0F5B">
      <w:pPr>
        <w:rPr>
          <w:rFonts w:ascii="Proxima Nova Alt Rg" w:hAnsi="Proxima Nova Alt Rg"/>
        </w:rPr>
      </w:pPr>
    </w:p>
    <w:p w14:paraId="01ACF5D5" w14:textId="48A9802E" w:rsidR="00B90A69" w:rsidRDefault="00F0766D" w:rsidP="004E711B">
      <w:pPr>
        <w:jc w:val="center"/>
        <w:rPr>
          <w:rFonts w:ascii="Proxima Nova Alt Rg" w:hAnsi="Proxima Nova Alt Rg"/>
        </w:rPr>
      </w:pPr>
      <w:r>
        <w:rPr>
          <w:rFonts w:ascii="Proxima Nova Alt Rg" w:hAnsi="Proxima Nova Alt Rg"/>
          <w:noProof/>
          <w:color w:val="0070C0"/>
        </w:rPr>
        <w:drawing>
          <wp:inline distT="0" distB="0" distL="0" distR="0" wp14:anchorId="5B171836" wp14:editId="2A52CE23">
            <wp:extent cx="2961173" cy="641242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7710" cy="6578163"/>
                    </a:xfrm>
                    <a:prstGeom prst="rect">
                      <a:avLst/>
                    </a:prstGeom>
                    <a:noFill/>
                    <a:ln>
                      <a:noFill/>
                    </a:ln>
                  </pic:spPr>
                </pic:pic>
              </a:graphicData>
            </a:graphic>
          </wp:inline>
        </w:drawing>
      </w:r>
    </w:p>
    <w:p w14:paraId="29A74FC9" w14:textId="77777777" w:rsidR="00B90A69" w:rsidRDefault="00B90A69">
      <w:pPr>
        <w:rPr>
          <w:rFonts w:ascii="Proxima Nova Alt Rg" w:hAnsi="Proxima Nova Alt Rg"/>
        </w:rPr>
      </w:pPr>
      <w:r>
        <w:rPr>
          <w:rFonts w:ascii="Proxima Nova Alt Rg" w:hAnsi="Proxima Nova Alt Rg"/>
        </w:rPr>
        <w:br w:type="page"/>
      </w:r>
    </w:p>
    <w:p w14:paraId="22E87903" w14:textId="39BBC6EB" w:rsidR="007E4591" w:rsidRDefault="00F0766D" w:rsidP="00610BB4">
      <w:pPr>
        <w:pStyle w:val="Heading3"/>
        <w:rPr>
          <w:rFonts w:ascii="Proxima Nova Alt Rg" w:hAnsi="Proxima Nova Alt Rg"/>
          <w:color w:val="0070C0"/>
        </w:rPr>
      </w:pPr>
      <w:bookmarkStart w:id="6" w:name="_Toc21951002"/>
      <w:r>
        <w:rPr>
          <w:rFonts w:ascii="Proxima Nova Alt Rg" w:hAnsi="Proxima Nova Alt Rg"/>
          <w:color w:val="0070C0"/>
        </w:rPr>
        <w:lastRenderedPageBreak/>
        <w:t>Add a Client</w:t>
      </w:r>
      <w:bookmarkEnd w:id="6"/>
    </w:p>
    <w:p w14:paraId="73CB0461" w14:textId="77777777" w:rsidR="00B90A69" w:rsidRPr="00B90A69" w:rsidRDefault="00B90A69" w:rsidP="00B90A69"/>
    <w:p w14:paraId="5EA6BC5A" w14:textId="0C6372C6" w:rsidR="00B42247" w:rsidRPr="00B42247" w:rsidRDefault="00B42247" w:rsidP="00B42247">
      <w:pPr>
        <w:rPr>
          <w:rFonts w:ascii="Proxima Nova Alt Rg" w:hAnsi="Proxima Nova Alt Rg"/>
        </w:rPr>
      </w:pPr>
      <w:r w:rsidRPr="00B42247">
        <w:rPr>
          <w:rFonts w:ascii="Proxima Nova Alt Rg" w:hAnsi="Proxima Nova Alt Rg"/>
        </w:rPr>
        <w:t>This module allows the user to “Add a Client for Invoicing.”</w:t>
      </w:r>
    </w:p>
    <w:p w14:paraId="3D94AAB4" w14:textId="568DE05E" w:rsidR="00B42247" w:rsidRDefault="00B42247" w:rsidP="00B42247">
      <w:pPr>
        <w:rPr>
          <w:rFonts w:ascii="Proxima Nova Alt Rg" w:hAnsi="Proxima Nova Alt Rg"/>
        </w:rPr>
      </w:pPr>
      <w:r>
        <w:rPr>
          <w:rFonts w:ascii="Proxima Nova Alt Rg" w:hAnsi="Proxima Nova Alt Rg"/>
        </w:rPr>
        <w:t>As part of the MVP release the client</w:t>
      </w:r>
      <w:r w:rsidRPr="004E711B">
        <w:rPr>
          <w:rFonts w:ascii="Proxima Nova Alt Rg" w:hAnsi="Proxima Nova Alt Rg"/>
        </w:rPr>
        <w:t xml:space="preserve"> management </w:t>
      </w:r>
      <w:r>
        <w:rPr>
          <w:rFonts w:ascii="Proxima Nova Alt Rg" w:hAnsi="Proxima Nova Alt Rg"/>
        </w:rPr>
        <w:t xml:space="preserve">includes the following basic features </w:t>
      </w:r>
      <w:r w:rsidRPr="004E711B">
        <w:rPr>
          <w:rFonts w:ascii="Proxima Nova Alt Rg" w:hAnsi="Proxima Nova Alt Rg"/>
        </w:rPr>
        <w:t xml:space="preserve">(Add, Update, Delete – multiple accounts per </w:t>
      </w:r>
      <w:r>
        <w:rPr>
          <w:rFonts w:ascii="Proxima Nova Alt Rg" w:hAnsi="Proxima Nova Alt Rg"/>
        </w:rPr>
        <w:t>client</w:t>
      </w:r>
      <w:r w:rsidRPr="004E711B">
        <w:rPr>
          <w:rFonts w:ascii="Proxima Nova Alt Rg" w:hAnsi="Proxima Nova Alt Rg"/>
        </w:rPr>
        <w:t>, local and international)</w:t>
      </w:r>
    </w:p>
    <w:p w14:paraId="1BD69D07" w14:textId="77777777" w:rsidR="00B90A69" w:rsidRDefault="00B90A69" w:rsidP="00CF76B7">
      <w:pPr>
        <w:rPr>
          <w:rFonts w:ascii="Proxima Nova Alt Rg" w:hAnsi="Proxima Nova Alt Rg"/>
        </w:rPr>
      </w:pPr>
    </w:p>
    <w:p w14:paraId="38938449" w14:textId="067A32E4" w:rsidR="009D2D0D" w:rsidRDefault="00F0766D" w:rsidP="00B90A69">
      <w:pPr>
        <w:jc w:val="center"/>
        <w:rPr>
          <w:rFonts w:ascii="Proxima Nova Alt Rg" w:hAnsi="Proxima Nova Alt Rg"/>
        </w:rPr>
      </w:pPr>
      <w:r>
        <w:rPr>
          <w:rFonts w:ascii="Proxima Nova Alt Rg" w:hAnsi="Proxima Nova Alt Rg"/>
          <w:noProof/>
        </w:rPr>
        <w:drawing>
          <wp:inline distT="0" distB="0" distL="0" distR="0" wp14:anchorId="2FD13CBA" wp14:editId="71099EF4">
            <wp:extent cx="2409825" cy="521848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3759" cy="5270311"/>
                    </a:xfrm>
                    <a:prstGeom prst="rect">
                      <a:avLst/>
                    </a:prstGeom>
                    <a:noFill/>
                    <a:ln>
                      <a:noFill/>
                    </a:ln>
                  </pic:spPr>
                </pic:pic>
              </a:graphicData>
            </a:graphic>
          </wp:inline>
        </w:drawing>
      </w:r>
    </w:p>
    <w:p w14:paraId="5062806B" w14:textId="77777777" w:rsidR="009D2D0D" w:rsidRDefault="009D2D0D">
      <w:pPr>
        <w:rPr>
          <w:rFonts w:ascii="Proxima Nova Alt Rg" w:hAnsi="Proxima Nova Alt Rg"/>
        </w:rPr>
      </w:pPr>
      <w:r>
        <w:rPr>
          <w:rFonts w:ascii="Proxima Nova Alt Rg" w:hAnsi="Proxima Nova Alt Rg"/>
        </w:rPr>
        <w:br w:type="page"/>
      </w:r>
    </w:p>
    <w:p w14:paraId="4B773F3B" w14:textId="600AD92D" w:rsidR="007E4591" w:rsidRDefault="00F0766D" w:rsidP="00610BB4">
      <w:pPr>
        <w:pStyle w:val="Heading3"/>
        <w:rPr>
          <w:rFonts w:ascii="Proxima Nova Alt Rg" w:hAnsi="Proxima Nova Alt Rg"/>
          <w:color w:val="0070C0"/>
        </w:rPr>
      </w:pPr>
      <w:bookmarkStart w:id="7" w:name="_Toc21951003"/>
      <w:r>
        <w:rPr>
          <w:rFonts w:ascii="Proxima Nova Alt Rg" w:hAnsi="Proxima Nova Alt Rg"/>
          <w:color w:val="0070C0"/>
        </w:rPr>
        <w:lastRenderedPageBreak/>
        <w:t>Bill Payments</w:t>
      </w:r>
      <w:bookmarkEnd w:id="7"/>
    </w:p>
    <w:p w14:paraId="1B3A89E3" w14:textId="77777777" w:rsidR="00913E09" w:rsidRPr="00913E09" w:rsidRDefault="00913E09" w:rsidP="00913E09"/>
    <w:p w14:paraId="60C12EB9" w14:textId="77777777" w:rsidR="00CD45CB" w:rsidRPr="00CD45CB" w:rsidRDefault="00CD45CB" w:rsidP="00CD45CB">
      <w:pPr>
        <w:rPr>
          <w:rFonts w:ascii="Proxima Nova Alt Rg" w:hAnsi="Proxima Nova Alt Rg"/>
        </w:rPr>
      </w:pPr>
      <w:r w:rsidRPr="00CD45CB">
        <w:rPr>
          <w:rFonts w:ascii="Proxima Nova Alt Rg" w:hAnsi="Proxima Nova Alt Rg"/>
        </w:rPr>
        <w:t xml:space="preserve">Provide basic functionality of keeping track of bills/payments to be made that can be segregated as recurring expenses or business expenses to enable better mapping for cash flow statement </w:t>
      </w:r>
    </w:p>
    <w:p w14:paraId="34CCD4C5" w14:textId="67C9FAA4" w:rsidR="00CD45CB" w:rsidRPr="00AC1C62" w:rsidRDefault="00CD45CB" w:rsidP="00AC1C62">
      <w:pPr>
        <w:pStyle w:val="ListParagraph"/>
        <w:numPr>
          <w:ilvl w:val="0"/>
          <w:numId w:val="33"/>
        </w:numPr>
        <w:rPr>
          <w:rFonts w:ascii="Proxima Nova Alt Rg" w:hAnsi="Proxima Nova Alt Rg"/>
        </w:rPr>
      </w:pPr>
      <w:r w:rsidRPr="00AC1C62">
        <w:rPr>
          <w:rFonts w:ascii="Proxima Nova Alt Rg" w:hAnsi="Proxima Nova Alt Rg"/>
        </w:rPr>
        <w:t xml:space="preserve">Add bills (payment to vendors, payroll, post-dated cheques etc.) </w:t>
      </w:r>
    </w:p>
    <w:p w14:paraId="310B6654" w14:textId="7BE591CF" w:rsidR="00CD45CB" w:rsidRPr="00AC1C62" w:rsidRDefault="00CD45CB" w:rsidP="00AC1C62">
      <w:pPr>
        <w:pStyle w:val="ListParagraph"/>
        <w:numPr>
          <w:ilvl w:val="0"/>
          <w:numId w:val="33"/>
        </w:numPr>
        <w:rPr>
          <w:rFonts w:ascii="Proxima Nova Alt Rg" w:hAnsi="Proxima Nova Alt Rg"/>
        </w:rPr>
      </w:pPr>
      <w:r w:rsidRPr="00AC1C62">
        <w:rPr>
          <w:rFonts w:ascii="Proxima Nova Alt Rg" w:hAnsi="Proxima Nova Alt Rg"/>
        </w:rPr>
        <w:t xml:space="preserve">Setup of standing instructions for recurring bills e.g. utility payments, vendor payments etc. </w:t>
      </w:r>
    </w:p>
    <w:p w14:paraId="1D617969" w14:textId="74327606" w:rsidR="00CD45CB" w:rsidRPr="00AC1C62" w:rsidRDefault="00CD45CB" w:rsidP="00AC1C62">
      <w:pPr>
        <w:pStyle w:val="ListParagraph"/>
        <w:numPr>
          <w:ilvl w:val="0"/>
          <w:numId w:val="33"/>
        </w:numPr>
        <w:rPr>
          <w:rFonts w:ascii="Proxima Nova Alt Rg" w:hAnsi="Proxima Nova Alt Rg"/>
        </w:rPr>
      </w:pPr>
      <w:r w:rsidRPr="00AC1C62">
        <w:rPr>
          <w:rFonts w:ascii="Proxima Nova Alt Rg" w:hAnsi="Proxima Nova Alt Rg"/>
        </w:rPr>
        <w:t xml:space="preserve">Manual tagging of outward payments with bills </w:t>
      </w:r>
    </w:p>
    <w:p w14:paraId="51515115" w14:textId="3C5FCABD" w:rsidR="00F0766D" w:rsidRDefault="00F0766D" w:rsidP="00CD45CB">
      <w:pPr>
        <w:rPr>
          <w:rFonts w:ascii="Proxima Nova Alt Rg" w:hAnsi="Proxima Nova Alt Rg"/>
        </w:rPr>
      </w:pPr>
      <w:r>
        <w:rPr>
          <w:rFonts w:ascii="Proxima Nova Alt Rg" w:hAnsi="Proxima Nova Alt Rg"/>
          <w:noProof/>
        </w:rPr>
        <w:drawing>
          <wp:inline distT="0" distB="0" distL="0" distR="0" wp14:anchorId="55156F4C" wp14:editId="1923E1F1">
            <wp:extent cx="1628775" cy="35271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0412" cy="3573971"/>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6D4E1AA3" wp14:editId="109F923A">
            <wp:extent cx="1636250" cy="3543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4971" cy="3583839"/>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55B76667" wp14:editId="54B96CF9">
            <wp:extent cx="1636248" cy="3543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5825" cy="3585694"/>
                    </a:xfrm>
                    <a:prstGeom prst="rect">
                      <a:avLst/>
                    </a:prstGeom>
                    <a:noFill/>
                    <a:ln>
                      <a:noFill/>
                    </a:ln>
                  </pic:spPr>
                </pic:pic>
              </a:graphicData>
            </a:graphic>
          </wp:inline>
        </w:drawing>
      </w:r>
      <w:r>
        <w:rPr>
          <w:rFonts w:ascii="Proxima Nova Alt Rg" w:hAnsi="Proxima Nova Alt Rg"/>
        </w:rPr>
        <w:t xml:space="preserve">      </w:t>
      </w:r>
    </w:p>
    <w:p w14:paraId="06424232" w14:textId="4E715AC8" w:rsidR="00F0766D" w:rsidRPr="00406282" w:rsidRDefault="00F0766D" w:rsidP="00F0766D">
      <w:pPr>
        <w:jc w:val="center"/>
        <w:rPr>
          <w:rFonts w:ascii="Proxima Nova Alt Rg" w:hAnsi="Proxima Nova Alt Rg"/>
        </w:rPr>
      </w:pPr>
      <w:r>
        <w:rPr>
          <w:rFonts w:ascii="Proxima Nova Alt Rg" w:hAnsi="Proxima Nova Alt Rg"/>
          <w:noProof/>
        </w:rPr>
        <w:lastRenderedPageBreak/>
        <w:drawing>
          <wp:inline distT="0" distB="0" distL="0" distR="0" wp14:anchorId="3B211759" wp14:editId="6896653F">
            <wp:extent cx="1508692" cy="3267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9392" cy="3311900"/>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1A6C7799" wp14:editId="6CB70517">
            <wp:extent cx="1517490" cy="32861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97" cy="3341577"/>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1945788E" wp14:editId="444B3014">
            <wp:extent cx="1511935" cy="327409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1768" cy="3403666"/>
                    </a:xfrm>
                    <a:prstGeom prst="rect">
                      <a:avLst/>
                    </a:prstGeom>
                    <a:noFill/>
                    <a:ln>
                      <a:noFill/>
                    </a:ln>
                  </pic:spPr>
                </pic:pic>
              </a:graphicData>
            </a:graphic>
          </wp:inline>
        </w:drawing>
      </w:r>
    </w:p>
    <w:p w14:paraId="38C19DCA" w14:textId="18FF0A54" w:rsidR="007E4591" w:rsidRDefault="00F0766D" w:rsidP="00610BB4">
      <w:pPr>
        <w:pStyle w:val="Heading3"/>
        <w:rPr>
          <w:rFonts w:ascii="Proxima Nova Alt Rg" w:hAnsi="Proxima Nova Alt Rg"/>
          <w:color w:val="0070C0"/>
        </w:rPr>
      </w:pPr>
      <w:bookmarkStart w:id="8" w:name="_Toc21951004"/>
      <w:r>
        <w:rPr>
          <w:rFonts w:ascii="Proxima Nova Alt Rg" w:hAnsi="Proxima Nova Alt Rg"/>
          <w:color w:val="0070C0"/>
        </w:rPr>
        <w:t>Invoice Generation</w:t>
      </w:r>
      <w:bookmarkEnd w:id="8"/>
    </w:p>
    <w:p w14:paraId="0B3C0685" w14:textId="77777777" w:rsidR="00B90A69" w:rsidRPr="00B90A69" w:rsidRDefault="00B90A69" w:rsidP="00B90A69"/>
    <w:p w14:paraId="338AB6F9" w14:textId="692E2CBF" w:rsidR="004E711B" w:rsidRPr="004E711B" w:rsidRDefault="00D3102B" w:rsidP="004E711B">
      <w:pPr>
        <w:rPr>
          <w:rFonts w:ascii="Proxima Nova Alt Rg" w:hAnsi="Proxima Nova Alt Rg"/>
        </w:rPr>
      </w:pPr>
      <w:r>
        <w:rPr>
          <w:rFonts w:ascii="Proxima Nova Alt Rg" w:hAnsi="Proxima Nova Alt Rg"/>
        </w:rPr>
        <w:t>I</w:t>
      </w:r>
      <w:r w:rsidRPr="004E711B">
        <w:rPr>
          <w:rFonts w:ascii="Proxima Nova Alt Rg" w:hAnsi="Proxima Nova Alt Rg"/>
        </w:rPr>
        <w:t xml:space="preserve">nvoicing </w:t>
      </w:r>
      <w:r w:rsidR="004E711B">
        <w:rPr>
          <w:rFonts w:ascii="Proxima Nova Alt Rg" w:hAnsi="Proxima Nova Alt Rg"/>
        </w:rPr>
        <w:t xml:space="preserve">with </w:t>
      </w:r>
      <w:r w:rsidR="004E711B" w:rsidRPr="004E711B">
        <w:rPr>
          <w:rFonts w:ascii="Proxima Nova Alt Rg" w:hAnsi="Proxima Nova Alt Rg"/>
        </w:rPr>
        <w:t xml:space="preserve">tax considerations </w:t>
      </w:r>
      <w:r w:rsidR="00B42247">
        <w:rPr>
          <w:rFonts w:ascii="Proxima Nova Alt Rg" w:hAnsi="Proxima Nova Alt Rg"/>
        </w:rPr>
        <w:t>for the</w:t>
      </w:r>
      <w:r w:rsidR="004E711B" w:rsidRPr="004E711B">
        <w:rPr>
          <w:rFonts w:ascii="Proxima Nova Alt Rg" w:hAnsi="Proxima Nova Alt Rg"/>
        </w:rPr>
        <w:t xml:space="preserve"> 5% VAT</w:t>
      </w:r>
      <w:r w:rsidR="00B42247">
        <w:rPr>
          <w:rFonts w:ascii="Proxima Nova Alt Rg" w:hAnsi="Proxima Nova Alt Rg"/>
        </w:rPr>
        <w:t xml:space="preserve"> standards in the UAE</w:t>
      </w:r>
      <w:r w:rsidR="004E711B" w:rsidRPr="004E711B">
        <w:rPr>
          <w:rFonts w:ascii="Proxima Nova Alt Rg" w:hAnsi="Proxima Nova Alt Rg"/>
        </w:rPr>
        <w:t xml:space="preserve"> </w:t>
      </w:r>
    </w:p>
    <w:p w14:paraId="162B1BEF" w14:textId="5A1EF12B" w:rsidR="004E711B" w:rsidRPr="00AC1C62" w:rsidRDefault="004E711B" w:rsidP="00AC1C62">
      <w:pPr>
        <w:pStyle w:val="ListParagraph"/>
        <w:numPr>
          <w:ilvl w:val="0"/>
          <w:numId w:val="32"/>
        </w:numPr>
        <w:rPr>
          <w:rFonts w:ascii="Proxima Nova Alt Rg" w:hAnsi="Proxima Nova Alt Rg"/>
        </w:rPr>
      </w:pPr>
      <w:r w:rsidRPr="00AC1C62">
        <w:rPr>
          <w:rFonts w:ascii="Proxima Nova Alt Rg" w:hAnsi="Proxima Nova Alt Rg"/>
        </w:rPr>
        <w:t>Customer management (Add, Update, Delete – multiple companies)</w:t>
      </w:r>
    </w:p>
    <w:p w14:paraId="0EDB6489" w14:textId="39D0DDA4" w:rsidR="004E711B" w:rsidRPr="00AC1C62" w:rsidRDefault="004E711B" w:rsidP="00AC1C62">
      <w:pPr>
        <w:pStyle w:val="ListParagraph"/>
        <w:numPr>
          <w:ilvl w:val="0"/>
          <w:numId w:val="32"/>
        </w:numPr>
        <w:rPr>
          <w:rFonts w:ascii="Proxima Nova Alt Rg" w:hAnsi="Proxima Nova Alt Rg"/>
        </w:rPr>
      </w:pPr>
      <w:r w:rsidRPr="00AC1C62">
        <w:rPr>
          <w:rFonts w:ascii="Proxima Nova Alt Rg" w:hAnsi="Proxima Nova Alt Rg"/>
        </w:rPr>
        <w:t xml:space="preserve">Customize standard invoice templates (goods, services, various formats) </w:t>
      </w:r>
    </w:p>
    <w:p w14:paraId="11ACA4E7" w14:textId="7F048FD1" w:rsidR="004E711B" w:rsidRPr="00AC1C62" w:rsidRDefault="004E711B" w:rsidP="00AC1C62">
      <w:pPr>
        <w:pStyle w:val="ListParagraph"/>
        <w:numPr>
          <w:ilvl w:val="0"/>
          <w:numId w:val="32"/>
        </w:numPr>
        <w:rPr>
          <w:rFonts w:ascii="Proxima Nova Alt Rg" w:hAnsi="Proxima Nova Alt Rg"/>
        </w:rPr>
      </w:pPr>
      <w:r w:rsidRPr="00AC1C62">
        <w:rPr>
          <w:rFonts w:ascii="Proxima Nova Alt Rg" w:hAnsi="Proxima Nova Alt Rg"/>
        </w:rPr>
        <w:t xml:space="preserve">Generate and issue PDF invoices for customers, including a VAT calculation (quotation, invoice, receipt) </w:t>
      </w:r>
    </w:p>
    <w:p w14:paraId="4310DCEF" w14:textId="45BAEE8E" w:rsidR="004E711B" w:rsidRDefault="004E711B" w:rsidP="00AC1C62">
      <w:pPr>
        <w:pStyle w:val="ListParagraph"/>
        <w:numPr>
          <w:ilvl w:val="0"/>
          <w:numId w:val="32"/>
        </w:numPr>
        <w:rPr>
          <w:rFonts w:ascii="Proxima Nova Alt Rg" w:hAnsi="Proxima Nova Alt Rg"/>
        </w:rPr>
      </w:pPr>
      <w:r w:rsidRPr="00AC1C62">
        <w:rPr>
          <w:rFonts w:ascii="Proxima Nova Alt Rg" w:hAnsi="Proxima Nova Alt Rg"/>
        </w:rPr>
        <w:t xml:space="preserve">Manual tagging of inward payments with invoices; including notifications suggesting outstanding invoices for marking and issuance of Receipts </w:t>
      </w:r>
    </w:p>
    <w:p w14:paraId="2F5E8F42" w14:textId="77777777" w:rsidR="002860BA" w:rsidRPr="00AC1C62" w:rsidRDefault="002860BA" w:rsidP="002860BA">
      <w:pPr>
        <w:pStyle w:val="ListParagraph"/>
        <w:ind w:left="1080"/>
        <w:rPr>
          <w:rFonts w:ascii="Proxima Nova Alt Rg" w:hAnsi="Proxima Nova Alt Rg"/>
        </w:rPr>
      </w:pPr>
    </w:p>
    <w:p w14:paraId="0FAD47D5" w14:textId="1355DD09" w:rsidR="00F0766D" w:rsidRDefault="00F0766D" w:rsidP="004E711B">
      <w:pPr>
        <w:jc w:val="center"/>
        <w:rPr>
          <w:rFonts w:ascii="Proxima Nova Alt Rg" w:hAnsi="Proxima Nova Alt Rg"/>
        </w:rPr>
      </w:pPr>
      <w:r>
        <w:rPr>
          <w:rFonts w:ascii="Proxima Nova Alt Rg" w:hAnsi="Proxima Nova Alt Rg"/>
          <w:noProof/>
        </w:rPr>
        <w:lastRenderedPageBreak/>
        <w:drawing>
          <wp:inline distT="0" distB="0" distL="0" distR="0" wp14:anchorId="2F32C5CE" wp14:editId="13803853">
            <wp:extent cx="1703986" cy="3689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1066" cy="3726971"/>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668D8C07" wp14:editId="38FD7F73">
            <wp:extent cx="1698709" cy="3678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024" cy="3729044"/>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556975F2" wp14:editId="700F3A90">
            <wp:extent cx="1504950" cy="369288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9707" cy="3704560"/>
                    </a:xfrm>
                    <a:prstGeom prst="rect">
                      <a:avLst/>
                    </a:prstGeom>
                    <a:noFill/>
                    <a:ln>
                      <a:noFill/>
                    </a:ln>
                  </pic:spPr>
                </pic:pic>
              </a:graphicData>
            </a:graphic>
          </wp:inline>
        </w:drawing>
      </w:r>
      <w:r>
        <w:rPr>
          <w:rFonts w:ascii="Proxima Nova Alt Rg" w:hAnsi="Proxima Nova Alt Rg"/>
        </w:rPr>
        <w:t xml:space="preserve">    </w:t>
      </w:r>
    </w:p>
    <w:p w14:paraId="03565DBD" w14:textId="5E08B8FA" w:rsidR="005C315C" w:rsidRPr="00F0766D" w:rsidRDefault="00F0766D" w:rsidP="00F0766D">
      <w:pPr>
        <w:jc w:val="center"/>
        <w:rPr>
          <w:rFonts w:ascii="Proxima Nova Alt Rg" w:hAnsi="Proxima Nova Alt Rg"/>
        </w:rPr>
      </w:pPr>
      <w:r>
        <w:rPr>
          <w:rFonts w:ascii="Proxima Nova Alt Rg" w:hAnsi="Proxima Nova Alt Rg"/>
          <w:noProof/>
        </w:rPr>
        <w:drawing>
          <wp:inline distT="0" distB="0" distL="0" distR="0" wp14:anchorId="75651DDE" wp14:editId="134693B6">
            <wp:extent cx="1354742"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81341" cy="2991299"/>
                    </a:xfrm>
                    <a:prstGeom prst="rect">
                      <a:avLst/>
                    </a:prstGeom>
                    <a:noFill/>
                    <a:ln>
                      <a:noFill/>
                    </a:ln>
                  </pic:spPr>
                </pic:pic>
              </a:graphicData>
            </a:graphic>
          </wp:inline>
        </w:drawing>
      </w:r>
      <w:r>
        <w:rPr>
          <w:rFonts w:ascii="Proxima Nova Alt Rg" w:hAnsi="Proxima Nova Alt Rg"/>
        </w:rPr>
        <w:t xml:space="preserve">    </w:t>
      </w:r>
    </w:p>
    <w:p w14:paraId="76CF22AD" w14:textId="1D483B6F" w:rsidR="007E4591" w:rsidRDefault="00DD669A" w:rsidP="00610BB4">
      <w:pPr>
        <w:pStyle w:val="Heading3"/>
        <w:rPr>
          <w:rFonts w:ascii="Proxima Nova Alt Rg" w:hAnsi="Proxima Nova Alt Rg"/>
          <w:color w:val="0070C0"/>
        </w:rPr>
      </w:pPr>
      <w:bookmarkStart w:id="9" w:name="_Toc21951005"/>
      <w:r>
        <w:rPr>
          <w:rFonts w:ascii="Proxima Nova Alt Rg" w:hAnsi="Proxima Nova Alt Rg"/>
          <w:color w:val="0070C0"/>
        </w:rPr>
        <w:t>Payroll</w:t>
      </w:r>
      <w:bookmarkEnd w:id="9"/>
    </w:p>
    <w:p w14:paraId="771CDC66" w14:textId="77777777" w:rsidR="00913E09" w:rsidRPr="00913E09" w:rsidRDefault="00913E09" w:rsidP="00913E09"/>
    <w:p w14:paraId="4F399B0E" w14:textId="7D8A0790" w:rsidR="004E711B" w:rsidRPr="004E711B" w:rsidRDefault="004E711B" w:rsidP="004E711B">
      <w:pPr>
        <w:rPr>
          <w:rFonts w:ascii="Proxima Nova Alt Rg" w:hAnsi="Proxima Nova Alt Rg"/>
        </w:rPr>
      </w:pPr>
      <w:r w:rsidRPr="004E711B">
        <w:rPr>
          <w:rFonts w:ascii="Proxima Nova Alt Rg" w:hAnsi="Proxima Nova Alt Rg"/>
        </w:rPr>
        <w:t xml:space="preserve">Payroll management (Add, Update, Delete </w:t>
      </w:r>
      <w:r w:rsidR="00B42247">
        <w:rPr>
          <w:rFonts w:ascii="Proxima Nova Alt Rg" w:hAnsi="Proxima Nova Alt Rg"/>
        </w:rPr>
        <w:t xml:space="preserve">WPS or Beneficiary </w:t>
      </w:r>
      <w:r w:rsidRPr="004E711B">
        <w:rPr>
          <w:rFonts w:ascii="Proxima Nova Alt Rg" w:hAnsi="Proxima Nova Alt Rg"/>
        </w:rPr>
        <w:t>employees</w:t>
      </w:r>
      <w:r w:rsidR="00B42247">
        <w:rPr>
          <w:rFonts w:ascii="Proxima Nova Alt Rg" w:hAnsi="Proxima Nova Alt Rg"/>
        </w:rPr>
        <w:t>/contractors</w:t>
      </w:r>
      <w:r w:rsidRPr="004E711B">
        <w:rPr>
          <w:rFonts w:ascii="Proxima Nova Alt Rg" w:hAnsi="Proxima Nova Alt Rg"/>
        </w:rPr>
        <w:t>, calculate salary,</w:t>
      </w:r>
      <w:r w:rsidR="00AC1C62">
        <w:rPr>
          <w:rFonts w:ascii="Proxima Nova Alt Rg" w:hAnsi="Proxima Nova Alt Rg"/>
        </w:rPr>
        <w:t xml:space="preserve"> allowances, bonus </w:t>
      </w:r>
      <w:proofErr w:type="spellStart"/>
      <w:r w:rsidR="00AC1C62">
        <w:rPr>
          <w:rFonts w:ascii="Proxima Nova Alt Rg" w:hAnsi="Proxima Nova Alt Rg"/>
        </w:rPr>
        <w:t>etc</w:t>
      </w:r>
      <w:proofErr w:type="spellEnd"/>
      <w:r w:rsidR="00AC1C62">
        <w:rPr>
          <w:rFonts w:ascii="Proxima Nova Alt Rg" w:hAnsi="Proxima Nova Alt Rg"/>
        </w:rPr>
        <w:t xml:space="preserve"> and allow for upload of </w:t>
      </w:r>
      <w:r w:rsidRPr="004E711B">
        <w:rPr>
          <w:rFonts w:ascii="Proxima Nova Alt Rg" w:hAnsi="Proxima Nova Alt Rg"/>
        </w:rPr>
        <w:t>payroll</w:t>
      </w:r>
      <w:r w:rsidR="00AC1C62">
        <w:rPr>
          <w:rFonts w:ascii="Proxima Nova Alt Rg" w:hAnsi="Proxima Nova Alt Rg"/>
        </w:rPr>
        <w:t xml:space="preserve"> team using</w:t>
      </w:r>
      <w:r w:rsidRPr="004E711B">
        <w:rPr>
          <w:rFonts w:ascii="Proxima Nova Alt Rg" w:hAnsi="Proxima Nova Alt Rg"/>
        </w:rPr>
        <w:t xml:space="preserve"> </w:t>
      </w:r>
      <w:r w:rsidR="00AC1C62">
        <w:rPr>
          <w:rFonts w:ascii="Proxima Nova Alt Rg" w:hAnsi="Proxima Nova Alt Rg"/>
        </w:rPr>
        <w:t xml:space="preserve">excel or csv </w:t>
      </w:r>
      <w:r w:rsidRPr="004E711B">
        <w:rPr>
          <w:rFonts w:ascii="Proxima Nova Alt Rg" w:hAnsi="Proxima Nova Alt Rg"/>
        </w:rPr>
        <w:t xml:space="preserve">file, </w:t>
      </w:r>
      <w:r w:rsidR="00AC1C62">
        <w:rPr>
          <w:rFonts w:ascii="Proxima Nova Alt Rg" w:hAnsi="Proxima Nova Alt Rg"/>
        </w:rPr>
        <w:t xml:space="preserve">generate </w:t>
      </w:r>
      <w:r w:rsidRPr="004E711B">
        <w:rPr>
          <w:rFonts w:ascii="Proxima Nova Alt Rg" w:hAnsi="Proxima Nova Alt Rg"/>
        </w:rPr>
        <w:t xml:space="preserve">salary slip </w:t>
      </w:r>
      <w:proofErr w:type="spellStart"/>
      <w:r w:rsidRPr="004E711B">
        <w:rPr>
          <w:rFonts w:ascii="Proxima Nova Alt Rg" w:hAnsi="Proxima Nova Alt Rg"/>
        </w:rPr>
        <w:t>etc</w:t>
      </w:r>
      <w:proofErr w:type="spellEnd"/>
      <w:r w:rsidRPr="004E711B">
        <w:rPr>
          <w:rFonts w:ascii="Proxima Nova Alt Rg" w:hAnsi="Proxima Nova Alt Rg"/>
        </w:rPr>
        <w:t xml:space="preserve">) </w:t>
      </w:r>
    </w:p>
    <w:p w14:paraId="46EDB7BF" w14:textId="089D8B5F" w:rsidR="004E711B" w:rsidRPr="00AC1C62" w:rsidRDefault="004E711B" w:rsidP="00AC1C62">
      <w:pPr>
        <w:pStyle w:val="ListParagraph"/>
        <w:numPr>
          <w:ilvl w:val="0"/>
          <w:numId w:val="31"/>
        </w:numPr>
        <w:rPr>
          <w:rFonts w:ascii="Proxima Nova Alt Rg" w:hAnsi="Proxima Nova Alt Rg"/>
        </w:rPr>
      </w:pPr>
      <w:r w:rsidRPr="00AC1C62">
        <w:rPr>
          <w:rFonts w:ascii="Proxima Nova Alt Rg" w:hAnsi="Proxima Nova Alt Rg"/>
        </w:rPr>
        <w:t xml:space="preserve">Payroll Wage Protection System (WPS) processing capability </w:t>
      </w:r>
    </w:p>
    <w:p w14:paraId="1EF8676C" w14:textId="77777777" w:rsidR="00B90A69" w:rsidRPr="004E711B" w:rsidRDefault="00B90A69" w:rsidP="00B90A69">
      <w:pPr>
        <w:pStyle w:val="ListParagraph"/>
        <w:ind w:left="1080"/>
        <w:rPr>
          <w:rFonts w:ascii="Proxima Nova Alt Rg" w:hAnsi="Proxima Nova Alt Rg"/>
        </w:rPr>
      </w:pPr>
    </w:p>
    <w:p w14:paraId="363F61AE" w14:textId="6870B572" w:rsidR="00DD669A" w:rsidRDefault="00D47B20" w:rsidP="004E711B">
      <w:pPr>
        <w:rPr>
          <w:rFonts w:ascii="Proxima Nova Alt Rg" w:hAnsi="Proxima Nova Alt Rg"/>
        </w:rPr>
      </w:pPr>
      <w:r>
        <w:rPr>
          <w:rFonts w:ascii="Proxima Nova Alt Rg" w:hAnsi="Proxima Nova Alt Rg"/>
          <w:noProof/>
        </w:rPr>
        <w:lastRenderedPageBreak/>
        <w:drawing>
          <wp:inline distT="0" distB="0" distL="0" distR="0" wp14:anchorId="7A966219" wp14:editId="159D6817">
            <wp:extent cx="1820987" cy="39433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2270" cy="3967783"/>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418830CF" wp14:editId="52AEEBF5">
            <wp:extent cx="1819275" cy="393964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1932" cy="3967052"/>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0B4660F0" wp14:editId="1B9EF949">
            <wp:extent cx="1822450" cy="394651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9069" cy="3960850"/>
                    </a:xfrm>
                    <a:prstGeom prst="rect">
                      <a:avLst/>
                    </a:prstGeom>
                    <a:noFill/>
                    <a:ln>
                      <a:noFill/>
                    </a:ln>
                  </pic:spPr>
                </pic:pic>
              </a:graphicData>
            </a:graphic>
          </wp:inline>
        </w:drawing>
      </w:r>
    </w:p>
    <w:p w14:paraId="262FBA24" w14:textId="77777777" w:rsidR="00D47B20" w:rsidRDefault="00D47B20" w:rsidP="00AF634C">
      <w:pPr>
        <w:rPr>
          <w:rFonts w:ascii="Proxima Nova Alt Rg" w:hAnsi="Proxima Nova Alt Rg"/>
        </w:rPr>
      </w:pPr>
    </w:p>
    <w:p w14:paraId="36143C1F" w14:textId="77777777" w:rsidR="00DF77AC" w:rsidRDefault="00DF77AC">
      <w:pPr>
        <w:rPr>
          <w:rFonts w:ascii="Proxima Nova Alt Rg" w:hAnsi="Proxima Nova Alt Rg"/>
        </w:rPr>
      </w:pPr>
      <w:r>
        <w:rPr>
          <w:rFonts w:ascii="Proxima Nova Alt Rg" w:hAnsi="Proxima Nova Alt Rg"/>
        </w:rPr>
        <w:br w:type="page"/>
      </w:r>
    </w:p>
    <w:p w14:paraId="03722DF4" w14:textId="3AA45EA5" w:rsidR="007E4591" w:rsidRDefault="00DF77AC" w:rsidP="00610BB4">
      <w:pPr>
        <w:pStyle w:val="Heading3"/>
        <w:rPr>
          <w:rFonts w:ascii="Proxima Nova Alt Rg" w:hAnsi="Proxima Nova Alt Rg"/>
          <w:color w:val="0070C0"/>
        </w:rPr>
      </w:pPr>
      <w:bookmarkStart w:id="10" w:name="_Toc21951006"/>
      <w:r>
        <w:rPr>
          <w:rFonts w:ascii="Proxima Nova Alt Rg" w:hAnsi="Proxima Nova Alt Rg"/>
          <w:color w:val="0070C0"/>
        </w:rPr>
        <w:lastRenderedPageBreak/>
        <w:t>Funds Transfer</w:t>
      </w:r>
      <w:bookmarkEnd w:id="10"/>
    </w:p>
    <w:p w14:paraId="4ECFB390" w14:textId="77777777" w:rsidR="00B90A69" w:rsidRPr="00B90A69" w:rsidRDefault="00B90A69" w:rsidP="00B90A69"/>
    <w:p w14:paraId="01A7EBC7" w14:textId="74CF4ABB" w:rsidR="004E711B" w:rsidRPr="004E711B" w:rsidRDefault="004E711B" w:rsidP="004E711B">
      <w:pPr>
        <w:rPr>
          <w:rFonts w:ascii="Proxima Nova Alt Rg" w:hAnsi="Proxima Nova Alt Rg"/>
        </w:rPr>
      </w:pPr>
      <w:r w:rsidRPr="004E711B">
        <w:rPr>
          <w:rFonts w:ascii="Proxima Nova Alt Rg" w:hAnsi="Proxima Nova Alt Rg"/>
        </w:rPr>
        <w:t xml:space="preserve">Paying suppliers and vendors is a critical part of the </w:t>
      </w:r>
      <w:r w:rsidR="0029449A">
        <w:rPr>
          <w:rFonts w:ascii="Proxima Nova Alt Rg" w:hAnsi="Proxima Nova Alt Rg"/>
        </w:rPr>
        <w:t>Bizzy</w:t>
      </w:r>
      <w:r w:rsidRPr="004E711B">
        <w:rPr>
          <w:rFonts w:ascii="Proxima Nova Alt Rg" w:hAnsi="Proxima Nova Alt Rg"/>
        </w:rPr>
        <w:t xml:space="preserve"> workflow. This section covers the transferring of money out of an SMEs account to a vendor, supplier or other relevant account. This process is initiated from the SMEs device and should be seamless and intuitive.</w:t>
      </w:r>
    </w:p>
    <w:p w14:paraId="543FA498" w14:textId="0446C599" w:rsidR="004E711B" w:rsidRPr="004E711B" w:rsidRDefault="004E711B" w:rsidP="004E711B">
      <w:pPr>
        <w:rPr>
          <w:rFonts w:ascii="Proxima Nova Alt Rg" w:hAnsi="Proxima Nova Alt Rg"/>
        </w:rPr>
      </w:pPr>
      <w:r w:rsidRPr="004E711B">
        <w:rPr>
          <w:rFonts w:ascii="Proxima Nova Alt Rg" w:hAnsi="Proxima Nova Alt Rg"/>
        </w:rPr>
        <w:t>Beneficiary management (Add, Update, Delete – multiple accounts per beneficiary, local and international)</w:t>
      </w:r>
    </w:p>
    <w:p w14:paraId="289A2C98" w14:textId="571ED8AA" w:rsidR="004E711B" w:rsidRPr="00AC1C62" w:rsidRDefault="004E711B" w:rsidP="00AC1C62">
      <w:pPr>
        <w:pStyle w:val="ListParagraph"/>
        <w:numPr>
          <w:ilvl w:val="0"/>
          <w:numId w:val="30"/>
        </w:numPr>
        <w:rPr>
          <w:rFonts w:ascii="Proxima Nova Alt Rg" w:hAnsi="Proxima Nova Alt Rg"/>
        </w:rPr>
      </w:pPr>
      <w:r w:rsidRPr="00AC1C62">
        <w:rPr>
          <w:rFonts w:ascii="Proxima Nova Alt Rg" w:hAnsi="Proxima Nova Alt Rg"/>
        </w:rPr>
        <w:t>AED domestic transfers to valid bank accounts</w:t>
      </w:r>
    </w:p>
    <w:p w14:paraId="3DAD80BC" w14:textId="7CC3E1BE" w:rsidR="004E711B" w:rsidRPr="00AC1C62" w:rsidRDefault="004E711B" w:rsidP="00AC1C62">
      <w:pPr>
        <w:pStyle w:val="ListParagraph"/>
        <w:numPr>
          <w:ilvl w:val="0"/>
          <w:numId w:val="30"/>
        </w:numPr>
        <w:rPr>
          <w:rFonts w:ascii="Proxima Nova Alt Rg" w:hAnsi="Proxima Nova Alt Rg"/>
        </w:rPr>
      </w:pPr>
      <w:r w:rsidRPr="00AC1C62">
        <w:rPr>
          <w:rFonts w:ascii="Proxima Nova Alt Rg" w:hAnsi="Proxima Nova Alt Rg"/>
        </w:rPr>
        <w:t>Foreign currency (USD, GBP, Euro, SAR) payments to valid international bank accounts</w:t>
      </w:r>
    </w:p>
    <w:p w14:paraId="75F3983F" w14:textId="73E13B36" w:rsidR="004E711B" w:rsidRPr="00AC1C62" w:rsidRDefault="004E711B" w:rsidP="00AC1C62">
      <w:pPr>
        <w:pStyle w:val="ListParagraph"/>
        <w:numPr>
          <w:ilvl w:val="0"/>
          <w:numId w:val="30"/>
        </w:numPr>
        <w:rPr>
          <w:rFonts w:ascii="Proxima Nova Alt Rg" w:hAnsi="Proxima Nova Alt Rg"/>
        </w:rPr>
      </w:pPr>
      <w:r w:rsidRPr="00AC1C62">
        <w:rPr>
          <w:rFonts w:ascii="Proxima Nova Alt Rg" w:hAnsi="Proxima Nova Alt Rg"/>
        </w:rPr>
        <w:t>Utility bills and government payment (e-dirham, Noqodi)</w:t>
      </w:r>
    </w:p>
    <w:p w14:paraId="1DD856A2" w14:textId="630607BE" w:rsidR="00DF77AC" w:rsidRPr="00AC1C62" w:rsidRDefault="004E711B" w:rsidP="00AC1C62">
      <w:pPr>
        <w:pStyle w:val="ListParagraph"/>
        <w:numPr>
          <w:ilvl w:val="0"/>
          <w:numId w:val="30"/>
        </w:numPr>
        <w:rPr>
          <w:rFonts w:ascii="Proxima Nova Alt Rg" w:hAnsi="Proxima Nova Alt Rg"/>
        </w:rPr>
      </w:pPr>
      <w:r w:rsidRPr="00AC1C62">
        <w:rPr>
          <w:rFonts w:ascii="Proxima Nova Alt Rg" w:hAnsi="Proxima Nova Alt Rg"/>
        </w:rPr>
        <w:t>Instant account transfers within group accounts in UAE</w:t>
      </w:r>
      <w:r w:rsidR="00A51124" w:rsidRPr="00AC1C62">
        <w:rPr>
          <w:rFonts w:ascii="Proxima Nova Alt Rg" w:hAnsi="Proxima Nova Alt Rg"/>
        </w:rPr>
        <w:t>.</w:t>
      </w:r>
      <w:r w:rsidR="00757DD5" w:rsidRPr="00AC1C62">
        <w:rPr>
          <w:rFonts w:ascii="Proxima Nova Alt Rg" w:hAnsi="Proxima Nova Alt Rg"/>
        </w:rPr>
        <w:t xml:space="preserve"> </w:t>
      </w:r>
    </w:p>
    <w:p w14:paraId="5CB70254" w14:textId="480BD268" w:rsidR="004E711B" w:rsidRDefault="00AC1C62" w:rsidP="00AC1C62">
      <w:pPr>
        <w:pStyle w:val="ListParagraph"/>
        <w:numPr>
          <w:ilvl w:val="0"/>
          <w:numId w:val="30"/>
        </w:numPr>
        <w:rPr>
          <w:rFonts w:ascii="Proxima Nova Alt Rg" w:hAnsi="Proxima Nova Alt Rg"/>
        </w:rPr>
      </w:pPr>
      <w:r w:rsidRPr="00AC1C62">
        <w:rPr>
          <w:rFonts w:ascii="Proxima Nova Alt Rg" w:hAnsi="Proxima Nova Alt Rg"/>
        </w:rPr>
        <w:t>Integration with Microsoft Supply Management Solution and Vendor Trade</w:t>
      </w:r>
    </w:p>
    <w:p w14:paraId="0893BFFE" w14:textId="77777777" w:rsidR="00650F9A" w:rsidRPr="00AC1C62" w:rsidRDefault="00650F9A" w:rsidP="00650F9A">
      <w:pPr>
        <w:pStyle w:val="ListParagraph"/>
        <w:rPr>
          <w:rFonts w:ascii="Proxima Nova Alt Rg" w:hAnsi="Proxima Nova Alt Rg"/>
        </w:rPr>
      </w:pPr>
    </w:p>
    <w:p w14:paraId="492B1014" w14:textId="05C91C4D" w:rsidR="00DF77AC" w:rsidRDefault="00DF77AC" w:rsidP="00DF77AC">
      <w:pPr>
        <w:jc w:val="center"/>
        <w:rPr>
          <w:rFonts w:ascii="Proxima Nova Alt Rg" w:hAnsi="Proxima Nova Alt Rg"/>
        </w:rPr>
      </w:pPr>
      <w:r>
        <w:rPr>
          <w:rFonts w:ascii="Proxima Nova Alt Rg" w:hAnsi="Proxima Nova Alt Rg"/>
          <w:noProof/>
        </w:rPr>
        <w:drawing>
          <wp:inline distT="0" distB="0" distL="0" distR="0" wp14:anchorId="4FE46995" wp14:editId="3CCE32D9">
            <wp:extent cx="1914525" cy="414590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9802" cy="4178988"/>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4C636AD7" wp14:editId="4D8173B1">
            <wp:extent cx="1915996" cy="414909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4891" cy="4233317"/>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0C4554BF" wp14:editId="7A40245D">
            <wp:extent cx="1209511" cy="41507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36353" cy="4242837"/>
                    </a:xfrm>
                    <a:prstGeom prst="rect">
                      <a:avLst/>
                    </a:prstGeom>
                    <a:noFill/>
                    <a:ln>
                      <a:noFill/>
                    </a:ln>
                  </pic:spPr>
                </pic:pic>
              </a:graphicData>
            </a:graphic>
          </wp:inline>
        </w:drawing>
      </w:r>
    </w:p>
    <w:p w14:paraId="0F4F5AC4" w14:textId="3054A635" w:rsidR="00DF77AC" w:rsidRDefault="00DF77AC" w:rsidP="00DF77AC">
      <w:pPr>
        <w:jc w:val="center"/>
        <w:rPr>
          <w:rFonts w:ascii="Proxima Nova Alt Rg" w:hAnsi="Proxima Nova Alt Rg"/>
        </w:rPr>
      </w:pPr>
    </w:p>
    <w:p w14:paraId="3A7918A5" w14:textId="61F6A58E" w:rsidR="00F574FF" w:rsidRDefault="00DF77AC" w:rsidP="00DF77AC">
      <w:pPr>
        <w:jc w:val="center"/>
        <w:rPr>
          <w:rFonts w:ascii="Proxima Nova Alt Rg" w:hAnsi="Proxima Nova Alt Rg"/>
        </w:rPr>
      </w:pPr>
      <w:r>
        <w:rPr>
          <w:rFonts w:ascii="Proxima Nova Alt Rg" w:hAnsi="Proxima Nova Alt Rg"/>
          <w:noProof/>
        </w:rPr>
        <w:lastRenderedPageBreak/>
        <w:drawing>
          <wp:inline distT="0" distB="0" distL="0" distR="0" wp14:anchorId="0D057AAA" wp14:editId="0E5CA3F1">
            <wp:extent cx="2276737" cy="4930279"/>
            <wp:effectExtent l="0" t="0" r="952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8118" cy="4976581"/>
                    </a:xfrm>
                    <a:prstGeom prst="rect">
                      <a:avLst/>
                    </a:prstGeom>
                    <a:noFill/>
                    <a:ln>
                      <a:noFill/>
                    </a:ln>
                  </pic:spPr>
                </pic:pic>
              </a:graphicData>
            </a:graphic>
          </wp:inline>
        </w:drawing>
      </w:r>
      <w:r>
        <w:rPr>
          <w:rFonts w:ascii="Proxima Nova Alt Rg" w:hAnsi="Proxima Nova Alt Rg"/>
        </w:rPr>
        <w:t xml:space="preserve">      </w:t>
      </w:r>
      <w:r>
        <w:rPr>
          <w:rFonts w:ascii="Proxima Nova Alt Rg" w:hAnsi="Proxima Nova Alt Rg"/>
          <w:noProof/>
        </w:rPr>
        <w:drawing>
          <wp:inline distT="0" distB="0" distL="0" distR="0" wp14:anchorId="30DC5C0C" wp14:editId="4CD2A4DF">
            <wp:extent cx="2280491" cy="4938404"/>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9241" cy="4979006"/>
                    </a:xfrm>
                    <a:prstGeom prst="rect">
                      <a:avLst/>
                    </a:prstGeom>
                    <a:noFill/>
                    <a:ln>
                      <a:noFill/>
                    </a:ln>
                  </pic:spPr>
                </pic:pic>
              </a:graphicData>
            </a:graphic>
          </wp:inline>
        </w:drawing>
      </w:r>
    </w:p>
    <w:p w14:paraId="703E48CF" w14:textId="5532D99C" w:rsidR="009A73FE" w:rsidRPr="009D0D25" w:rsidRDefault="00F574FF" w:rsidP="009A73FE">
      <w:pPr>
        <w:pStyle w:val="Heading3"/>
        <w:rPr>
          <w:rFonts w:ascii="Proxima Nova Alt Rg" w:hAnsi="Proxima Nova Alt Rg"/>
          <w:color w:val="0070C0"/>
        </w:rPr>
      </w:pPr>
      <w:r>
        <w:rPr>
          <w:rFonts w:ascii="Proxima Nova Alt Rg" w:hAnsi="Proxima Nova Alt Rg"/>
        </w:rPr>
        <w:br w:type="page"/>
      </w:r>
      <w:bookmarkStart w:id="11" w:name="_Toc21951007"/>
      <w:r w:rsidR="009A73FE">
        <w:rPr>
          <w:rFonts w:ascii="Proxima Nova Alt Rg" w:hAnsi="Proxima Nova Alt Rg"/>
          <w:color w:val="0070C0"/>
        </w:rPr>
        <w:lastRenderedPageBreak/>
        <w:t>Digital Onboarding Platform</w:t>
      </w:r>
      <w:bookmarkEnd w:id="11"/>
    </w:p>
    <w:p w14:paraId="52B38A88" w14:textId="5D67E57C" w:rsidR="009A73FE" w:rsidRPr="009D0D25" w:rsidRDefault="009D0D25" w:rsidP="009A73FE">
      <w:pPr>
        <w:rPr>
          <w:rFonts w:ascii="Proxima Nova Alt Rg" w:hAnsi="Proxima Nova Alt Rg"/>
        </w:rPr>
      </w:pPr>
      <w:r w:rsidRPr="009D0D25">
        <w:rPr>
          <w:rFonts w:ascii="Proxima Nova Alt Rg" w:hAnsi="Proxima Nova Alt Rg"/>
        </w:rPr>
        <w:t xml:space="preserve">Our digital onboarding </w:t>
      </w:r>
      <w:r>
        <w:rPr>
          <w:rFonts w:ascii="Proxima Nova Alt Rg" w:hAnsi="Proxima Nova Alt Rg"/>
        </w:rPr>
        <w:t>platform</w:t>
      </w:r>
      <w:r w:rsidRPr="009D0D25">
        <w:rPr>
          <w:rFonts w:ascii="Proxima Nova Alt Rg" w:hAnsi="Proxima Nova Alt Rg"/>
        </w:rPr>
        <w:t xml:space="preserve"> provides the perfect accelerator framework for developing the user experiences </w:t>
      </w:r>
      <w:r>
        <w:rPr>
          <w:rFonts w:ascii="Proxima Nova Alt Rg" w:hAnsi="Proxima Nova Alt Rg"/>
        </w:rPr>
        <w:t>SME onboarding</w:t>
      </w:r>
      <w:r w:rsidRPr="009D0D25">
        <w:rPr>
          <w:rFonts w:ascii="Proxima Nova Alt Rg" w:hAnsi="Proxima Nova Alt Rg"/>
        </w:rPr>
        <w:t xml:space="preserve">.  This typically reduces </w:t>
      </w:r>
      <w:r>
        <w:rPr>
          <w:rFonts w:ascii="Proxima Nova Alt Rg" w:hAnsi="Proxima Nova Alt Rg"/>
        </w:rPr>
        <w:t xml:space="preserve">greenfield </w:t>
      </w:r>
      <w:r w:rsidRPr="009D0D25">
        <w:rPr>
          <w:rFonts w:ascii="Proxima Nova Alt Rg" w:hAnsi="Proxima Nova Alt Rg"/>
        </w:rPr>
        <w:t xml:space="preserve">development time by </w:t>
      </w:r>
      <w:r>
        <w:rPr>
          <w:rFonts w:ascii="Proxima Nova Alt Rg" w:hAnsi="Proxima Nova Alt Rg"/>
        </w:rPr>
        <w:t>70</w:t>
      </w:r>
      <w:r w:rsidRPr="009D0D25">
        <w:rPr>
          <w:rFonts w:ascii="Proxima Nova Alt Rg" w:hAnsi="Proxima Nova Alt Rg"/>
        </w:rPr>
        <w:t>%. The accelerator provides out-of-the-box features like the ability to scan EmiratesID, Passport</w:t>
      </w:r>
      <w:r>
        <w:rPr>
          <w:rFonts w:ascii="Proxima Nova Alt Rg" w:hAnsi="Proxima Nova Alt Rg"/>
        </w:rPr>
        <w:t>, DED Trade License</w:t>
      </w:r>
      <w:r w:rsidRPr="009D0D25">
        <w:rPr>
          <w:rFonts w:ascii="Proxima Nova Alt Rg" w:hAnsi="Proxima Nova Alt Rg"/>
        </w:rPr>
        <w:t xml:space="preserve"> and UAE Utility Bills and automatically extract the customer data needed to prepopulate the application forms.</w:t>
      </w:r>
    </w:p>
    <w:p w14:paraId="0DBFBAAA" w14:textId="782BAB78" w:rsidR="00B90A69" w:rsidRDefault="009D0D25" w:rsidP="009D0D25">
      <w:pPr>
        <w:rPr>
          <w:rFonts w:ascii="Proxima Nova Alt Rg" w:eastAsiaTheme="majorEastAsia" w:hAnsi="Proxima Nova Alt Rg" w:cstheme="majorBidi"/>
          <w:color w:val="0070C0"/>
          <w:sz w:val="26"/>
          <w:szCs w:val="26"/>
        </w:rPr>
      </w:pPr>
      <w:r>
        <w:rPr>
          <w:rFonts w:ascii="Proxima Nova Alt Rg" w:eastAsiaTheme="majorEastAsia" w:hAnsi="Proxima Nova Alt Rg" w:cstheme="majorBidi"/>
          <w:noProof/>
          <w:color w:val="0070C0"/>
          <w:sz w:val="26"/>
          <w:szCs w:val="26"/>
        </w:rPr>
        <w:drawing>
          <wp:inline distT="0" distB="0" distL="0" distR="0" wp14:anchorId="075D8473" wp14:editId="2899ACCC">
            <wp:extent cx="5274244" cy="36245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clrChange>
                        <a:clrFrom>
                          <a:srgbClr val="F2F2F2"/>
                        </a:clrFrom>
                        <a:clrTo>
                          <a:srgbClr val="F2F2F2">
                            <a:alpha val="0"/>
                          </a:srgbClr>
                        </a:clrTo>
                      </a:clrChange>
                      <a:extLst>
                        <a:ext uri="{28A0092B-C50C-407E-A947-70E740481C1C}">
                          <a14:useLocalDpi xmlns:a14="http://schemas.microsoft.com/office/drawing/2010/main" val="0"/>
                        </a:ext>
                      </a:extLst>
                    </a:blip>
                    <a:srcRect/>
                    <a:stretch>
                      <a:fillRect/>
                    </a:stretch>
                  </pic:blipFill>
                  <pic:spPr bwMode="auto">
                    <a:xfrm>
                      <a:off x="0" y="0"/>
                      <a:ext cx="5300633" cy="3642684"/>
                    </a:xfrm>
                    <a:prstGeom prst="rect">
                      <a:avLst/>
                    </a:prstGeom>
                    <a:noFill/>
                  </pic:spPr>
                </pic:pic>
              </a:graphicData>
            </a:graphic>
          </wp:inline>
        </w:drawing>
      </w:r>
    </w:p>
    <w:p w14:paraId="3126024F" w14:textId="2CAC32A1" w:rsidR="009D0D25" w:rsidRDefault="009D0D25" w:rsidP="009D0D25">
      <w:pPr>
        <w:rPr>
          <w:rFonts w:ascii="Proxima Nova Alt Rg" w:hAnsi="Proxima Nova Alt Rg"/>
          <w:noProof/>
        </w:rPr>
      </w:pPr>
      <w:r w:rsidRPr="009D0D25">
        <w:rPr>
          <w:rFonts w:ascii="Proxima Nova Alt Rg" w:hAnsi="Proxima Nova Alt Rg"/>
        </w:rPr>
        <w:t xml:space="preserve">Our accelerator onboarding framework provides components like omni-channel onboarding, live-chat and chatbot functionality, a </w:t>
      </w:r>
      <w:r w:rsidR="002860BA" w:rsidRPr="009D0D25">
        <w:rPr>
          <w:rFonts w:ascii="Proxima Nova Alt Rg" w:hAnsi="Proxima Nova Alt Rg"/>
        </w:rPr>
        <w:t>business-driven</w:t>
      </w:r>
      <w:r w:rsidRPr="009D0D25">
        <w:rPr>
          <w:rFonts w:ascii="Proxima Nova Alt Rg" w:hAnsi="Proxima Nova Alt Rg"/>
        </w:rPr>
        <w:t xml:space="preserve"> user interface and most importantly a groundwork foundation for developing additional onboarding journey’s across other </w:t>
      </w:r>
      <w:r>
        <w:rPr>
          <w:rFonts w:ascii="Proxima Nova Alt Rg" w:hAnsi="Proxima Nova Alt Rg"/>
        </w:rPr>
        <w:t>SME</w:t>
      </w:r>
      <w:r w:rsidRPr="009D0D25">
        <w:rPr>
          <w:rFonts w:ascii="Proxima Nova Alt Rg" w:hAnsi="Proxima Nova Alt Rg"/>
        </w:rPr>
        <w:t xml:space="preserve"> products like credit cards, </w:t>
      </w:r>
      <w:r>
        <w:rPr>
          <w:rFonts w:ascii="Proxima Nova Alt Rg" w:hAnsi="Proxima Nova Alt Rg"/>
        </w:rPr>
        <w:t xml:space="preserve">loans, </w:t>
      </w:r>
      <w:r w:rsidRPr="009D0D25">
        <w:rPr>
          <w:rFonts w:ascii="Proxima Nova Alt Rg" w:hAnsi="Proxima Nova Alt Rg"/>
        </w:rPr>
        <w:t>and insurance policy generation.</w:t>
      </w:r>
      <w:r w:rsidRPr="009D0D25">
        <w:rPr>
          <w:rFonts w:ascii="Proxima Nova Alt Rg" w:hAnsi="Proxima Nova Alt Rg"/>
          <w:noProof/>
        </w:rPr>
        <w:t xml:space="preserve"> </w:t>
      </w:r>
    </w:p>
    <w:p w14:paraId="3E5E1540" w14:textId="3A3FBCE2" w:rsidR="009D0D25" w:rsidRDefault="009D0D25" w:rsidP="009D0D25">
      <w:pPr>
        <w:rPr>
          <w:rFonts w:ascii="Proxima Nova Alt Rg" w:hAnsi="Proxima Nova Alt Rg"/>
        </w:rPr>
      </w:pPr>
      <w:r>
        <w:rPr>
          <w:rFonts w:ascii="Proxima Nova Alt Rg" w:hAnsi="Proxima Nova Alt Rg"/>
          <w:noProof/>
        </w:rPr>
        <w:lastRenderedPageBreak/>
        <w:drawing>
          <wp:inline distT="0" distB="0" distL="0" distR="0" wp14:anchorId="2EACD79B" wp14:editId="0EDFC971">
            <wp:extent cx="5423293" cy="3161841"/>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9325" cy="3182848"/>
                    </a:xfrm>
                    <a:prstGeom prst="rect">
                      <a:avLst/>
                    </a:prstGeom>
                    <a:noFill/>
                  </pic:spPr>
                </pic:pic>
              </a:graphicData>
            </a:graphic>
          </wp:inline>
        </w:drawing>
      </w:r>
    </w:p>
    <w:p w14:paraId="7DDD32F7" w14:textId="77777777" w:rsidR="009D0D25" w:rsidRPr="009D0D25" w:rsidRDefault="009D0D25" w:rsidP="009D0D25">
      <w:pPr>
        <w:rPr>
          <w:rFonts w:ascii="Proxima Nova Alt Rg" w:hAnsi="Proxima Nova Alt Rg"/>
          <w:b/>
          <w:bCs/>
        </w:rPr>
      </w:pPr>
      <w:r w:rsidRPr="009D0D25">
        <w:rPr>
          <w:rFonts w:ascii="Proxima Nova Alt Rg" w:hAnsi="Proxima Nova Alt Rg"/>
          <w:b/>
          <w:bCs/>
        </w:rPr>
        <w:t>Intelligent document scanning.</w:t>
      </w:r>
    </w:p>
    <w:p w14:paraId="3A3DF2DC" w14:textId="0DD9EED3" w:rsidR="009D0D25" w:rsidRDefault="009D0D25" w:rsidP="009D0D25">
      <w:pPr>
        <w:rPr>
          <w:rFonts w:ascii="Proxima Nova Alt Rg" w:hAnsi="Proxima Nova Alt Rg"/>
        </w:rPr>
      </w:pPr>
      <w:r w:rsidRPr="009D0D25">
        <w:rPr>
          <w:rFonts w:ascii="Proxima Nova Alt Rg" w:hAnsi="Proxima Nova Alt Rg"/>
        </w:rPr>
        <w:t>Documents are scanned and information automatically extracted for the client to confirm, rather than clients having to manually enter details. The list of documents supported for verification purpose is configurable: DED Trade License, EmiratesID Card, Passport and/or credit check with the Etihad Credit Bureau.</w:t>
      </w:r>
    </w:p>
    <w:p w14:paraId="7CABD384" w14:textId="1BEEC68F" w:rsidR="009D0D25" w:rsidRPr="009D0D25" w:rsidRDefault="009D0D25" w:rsidP="009D0D25">
      <w:pPr>
        <w:rPr>
          <w:rFonts w:ascii="Proxima Nova Alt Rg" w:hAnsi="Proxima Nova Alt Rg"/>
        </w:rPr>
      </w:pPr>
      <w:r>
        <w:rPr>
          <w:rFonts w:ascii="Proxima Nova Alt Rg" w:hAnsi="Proxima Nova Alt Rg"/>
          <w:noProof/>
        </w:rPr>
        <w:drawing>
          <wp:inline distT="0" distB="0" distL="0" distR="0" wp14:anchorId="7AE2EB50" wp14:editId="2DE3038C">
            <wp:extent cx="5845075" cy="391098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982" cy="3924976"/>
                    </a:xfrm>
                    <a:prstGeom prst="rect">
                      <a:avLst/>
                    </a:prstGeom>
                    <a:noFill/>
                  </pic:spPr>
                </pic:pic>
              </a:graphicData>
            </a:graphic>
          </wp:inline>
        </w:drawing>
      </w:r>
    </w:p>
    <w:p w14:paraId="341226CF" w14:textId="24818D24" w:rsidR="0086474B" w:rsidRDefault="00490FD6" w:rsidP="00F70855">
      <w:pPr>
        <w:jc w:val="center"/>
        <w:rPr>
          <w:rFonts w:ascii="Proxima Nova Alt Rg" w:eastAsiaTheme="majorEastAsia" w:hAnsi="Proxima Nova Alt Rg" w:cstheme="majorBidi"/>
          <w:color w:val="0070C0"/>
          <w:sz w:val="26"/>
          <w:szCs w:val="26"/>
        </w:rPr>
      </w:pPr>
      <w:r>
        <w:rPr>
          <w:rFonts w:ascii="Proxima Nova Alt Rg" w:eastAsiaTheme="majorEastAsia" w:hAnsi="Proxima Nova Alt Rg" w:cstheme="majorBidi"/>
          <w:noProof/>
          <w:color w:val="0070C0"/>
          <w:sz w:val="26"/>
          <w:szCs w:val="26"/>
        </w:rPr>
        <w:lastRenderedPageBreak/>
        <w:drawing>
          <wp:inline distT="0" distB="0" distL="0" distR="0" wp14:anchorId="4D73CD76" wp14:editId="37A53DAA">
            <wp:extent cx="8999741" cy="51498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9039964" cy="5172895"/>
                    </a:xfrm>
                    <a:prstGeom prst="rect">
                      <a:avLst/>
                    </a:prstGeom>
                    <a:noFill/>
                  </pic:spPr>
                </pic:pic>
              </a:graphicData>
            </a:graphic>
          </wp:inline>
        </w:drawing>
      </w:r>
      <w:r w:rsidR="0086474B">
        <w:rPr>
          <w:rFonts w:ascii="Proxima Nova Alt Rg" w:eastAsiaTheme="majorEastAsia" w:hAnsi="Proxima Nova Alt Rg" w:cstheme="majorBidi"/>
          <w:color w:val="0070C0"/>
          <w:sz w:val="26"/>
          <w:szCs w:val="26"/>
        </w:rPr>
        <w:br w:type="page"/>
      </w:r>
    </w:p>
    <w:p w14:paraId="438C983D" w14:textId="3A827583" w:rsidR="0029449A" w:rsidRDefault="0029449A" w:rsidP="0029449A">
      <w:pPr>
        <w:pStyle w:val="Heading3"/>
        <w:rPr>
          <w:rFonts w:ascii="Proxima Nova Alt Rg" w:hAnsi="Proxima Nova Alt Rg"/>
          <w:color w:val="0070C0"/>
        </w:rPr>
      </w:pPr>
      <w:bookmarkStart w:id="12" w:name="_Toc21951008"/>
      <w:r>
        <w:rPr>
          <w:rFonts w:ascii="Proxima Nova Alt Rg" w:hAnsi="Proxima Nova Alt Rg"/>
          <w:color w:val="0070C0"/>
        </w:rPr>
        <w:lastRenderedPageBreak/>
        <w:t>Bizzy’s Digital Onboarding Architecture</w:t>
      </w:r>
      <w:bookmarkEnd w:id="12"/>
    </w:p>
    <w:p w14:paraId="606B943B" w14:textId="507CBCCF" w:rsidR="0029449A" w:rsidRPr="0029449A" w:rsidRDefault="0029449A" w:rsidP="0029449A"/>
    <w:p w14:paraId="079FAB07" w14:textId="2F5AFEEC" w:rsidR="004E711B" w:rsidRPr="004E711B" w:rsidRDefault="004E711B" w:rsidP="004E711B">
      <w:pPr>
        <w:rPr>
          <w:rFonts w:ascii="Proxima Nova Alt Rg" w:hAnsi="Proxima Nova Alt Rg"/>
        </w:rPr>
      </w:pPr>
      <w:r w:rsidRPr="004E711B">
        <w:rPr>
          <w:rFonts w:ascii="Proxima Nova Alt Rg" w:hAnsi="Proxima Nova Alt Rg"/>
        </w:rPr>
        <w:t xml:space="preserve">This section pertains to the initial opening of an account by a new SME customer. Allowing them to open an account as smoothly as possible and where possible, all verification being automated using government administered IDs. </w:t>
      </w:r>
    </w:p>
    <w:p w14:paraId="01BA0E5D" w14:textId="4EF2A25B" w:rsidR="004E711B" w:rsidRPr="004E711B" w:rsidRDefault="004E711B" w:rsidP="004E711B">
      <w:pPr>
        <w:numPr>
          <w:ilvl w:val="0"/>
          <w:numId w:val="7"/>
        </w:numPr>
        <w:spacing w:after="0" w:line="240" w:lineRule="auto"/>
        <w:jc w:val="both"/>
        <w:rPr>
          <w:rFonts w:ascii="Proxima Nova Alt Rg" w:hAnsi="Proxima Nova Alt Rg"/>
        </w:rPr>
      </w:pPr>
      <w:r w:rsidRPr="004E711B">
        <w:rPr>
          <w:rFonts w:ascii="Proxima Nova Alt Rg" w:hAnsi="Proxima Nova Alt Rg"/>
        </w:rPr>
        <w:t xml:space="preserve">End-to-end digital account opening for Dubai-based sole traders (single directorship company) with an Emirates ID / UAE Pass and a trade </w:t>
      </w:r>
    </w:p>
    <w:p w14:paraId="0E6FF2E7" w14:textId="4DE279E3" w:rsidR="004E711B" w:rsidRDefault="004E711B" w:rsidP="004E711B">
      <w:pPr>
        <w:numPr>
          <w:ilvl w:val="0"/>
          <w:numId w:val="7"/>
        </w:numPr>
        <w:spacing w:after="0" w:line="240" w:lineRule="auto"/>
        <w:jc w:val="both"/>
        <w:rPr>
          <w:rFonts w:ascii="Proxima Nova Alt Rg" w:hAnsi="Proxima Nova Alt Rg"/>
        </w:rPr>
      </w:pPr>
      <w:r w:rsidRPr="004E711B">
        <w:rPr>
          <w:rFonts w:ascii="Proxima Nova Alt Rg" w:hAnsi="Proxima Nova Alt Rg"/>
        </w:rPr>
        <w:t xml:space="preserve">Instant issuance of account details and associated collateral </w:t>
      </w:r>
    </w:p>
    <w:p w14:paraId="657F7DB5" w14:textId="77777777" w:rsidR="003A35BD" w:rsidRPr="004E711B" w:rsidRDefault="003A35BD" w:rsidP="003A35BD">
      <w:pPr>
        <w:spacing w:after="0" w:line="240" w:lineRule="auto"/>
        <w:jc w:val="both"/>
        <w:rPr>
          <w:rFonts w:ascii="Proxima Nova Alt Rg" w:hAnsi="Proxima Nova Alt Rg"/>
        </w:rPr>
      </w:pPr>
    </w:p>
    <w:p w14:paraId="26A0065D" w14:textId="7FD82F96" w:rsidR="003A35BD" w:rsidRDefault="003A35BD" w:rsidP="003A35BD">
      <w:pPr>
        <w:jc w:val="center"/>
        <w:rPr>
          <w:rFonts w:ascii="Proxima Nova Alt Rg" w:hAnsi="Proxima Nova Alt Rg"/>
        </w:rPr>
      </w:pPr>
      <w:r>
        <w:rPr>
          <w:rFonts w:ascii="Proxima Nova Alt Rg" w:hAnsi="Proxima Nova Alt Rg"/>
          <w:noProof/>
        </w:rPr>
        <w:drawing>
          <wp:inline distT="0" distB="0" distL="0" distR="0" wp14:anchorId="1EB0570E" wp14:editId="46D62000">
            <wp:extent cx="5714628" cy="2990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8068" cy="3003118"/>
                    </a:xfrm>
                    <a:prstGeom prst="rect">
                      <a:avLst/>
                    </a:prstGeom>
                    <a:noFill/>
                  </pic:spPr>
                </pic:pic>
              </a:graphicData>
            </a:graphic>
          </wp:inline>
        </w:drawing>
      </w:r>
    </w:p>
    <w:p w14:paraId="2A575636" w14:textId="39433448" w:rsidR="00BA1B01" w:rsidRDefault="00BA1B01" w:rsidP="003A35BD">
      <w:pPr>
        <w:jc w:val="center"/>
        <w:rPr>
          <w:rFonts w:ascii="Proxima Nova Alt Rg" w:hAnsi="Proxima Nova Alt Rg"/>
        </w:rPr>
      </w:pPr>
    </w:p>
    <w:bookmarkStart w:id="13" w:name="_Toc536357829"/>
    <w:p w14:paraId="4D4040ED" w14:textId="6AC9EF57" w:rsidR="00BA1B01" w:rsidRDefault="00BA1AE7">
      <w:pPr>
        <w:rPr>
          <w:rFonts w:ascii="Proxima Nova Alt Rg" w:eastAsiaTheme="majorEastAsia" w:hAnsi="Proxima Nova Alt Rg" w:cstheme="majorBidi"/>
          <w:color w:val="0070C0"/>
          <w:sz w:val="24"/>
          <w:szCs w:val="24"/>
        </w:rPr>
      </w:pPr>
      <w:r>
        <w:rPr>
          <w:rFonts w:ascii="Proxima Nova Alt Rg" w:hAnsi="Proxima Nova Alt Rg"/>
          <w:noProof/>
          <w:color w:val="0070C0"/>
        </w:rPr>
        <mc:AlternateContent>
          <mc:Choice Requires="wpg">
            <w:drawing>
              <wp:anchor distT="0" distB="0" distL="114300" distR="114300" simplePos="0" relativeHeight="251658240" behindDoc="0" locked="0" layoutInCell="1" allowOverlap="1" wp14:anchorId="5FEFBDDD" wp14:editId="48EE61B8">
                <wp:simplePos x="0" y="0"/>
                <wp:positionH relativeFrom="column">
                  <wp:posOffset>0</wp:posOffset>
                </wp:positionH>
                <wp:positionV relativeFrom="paragraph">
                  <wp:posOffset>135133</wp:posOffset>
                </wp:positionV>
                <wp:extent cx="5730240" cy="2327275"/>
                <wp:effectExtent l="0" t="0" r="3810" b="0"/>
                <wp:wrapNone/>
                <wp:docPr id="69" name="Group 69"/>
                <wp:cNvGraphicFramePr/>
                <a:graphic xmlns:a="http://schemas.openxmlformats.org/drawingml/2006/main">
                  <a:graphicData uri="http://schemas.microsoft.com/office/word/2010/wordprocessingGroup">
                    <wpg:wgp>
                      <wpg:cNvGrpSpPr/>
                      <wpg:grpSpPr>
                        <a:xfrm>
                          <a:off x="0" y="0"/>
                          <a:ext cx="5730240" cy="2327275"/>
                          <a:chOff x="0" y="0"/>
                          <a:chExt cx="5730240" cy="2327275"/>
                        </a:xfrm>
                      </wpg:grpSpPr>
                      <pic:pic xmlns:pic="http://schemas.openxmlformats.org/drawingml/2006/picture">
                        <pic:nvPicPr>
                          <pic:cNvPr id="132" name="Picture 131">
                            <a:extLst>
                              <a:ext uri="{FF2B5EF4-FFF2-40B4-BE49-F238E27FC236}">
                                <a16:creationId xmlns:a16="http://schemas.microsoft.com/office/drawing/2014/main" id="{CBA81D5A-9688-4242-A4F4-64847579A82D}"/>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t="26262" r="3854" b="4302"/>
                          <a:stretch/>
                        </pic:blipFill>
                        <pic:spPr bwMode="auto">
                          <a:xfrm>
                            <a:off x="0" y="0"/>
                            <a:ext cx="5730240" cy="232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descr="Image result for flutter logo"/>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335576" y="528809"/>
                            <a:ext cx="880110" cy="4400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Group 69" style="position:absolute;margin-left:0;margin-top:10.65pt;width:451.2pt;height:183.25pt;z-index:251660288" coordsize="57302,23272" o:spid="_x0000_s1026" w14:anchorId="651C860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1" style="position:absolute;width:57302;height:232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">
                  <v:imagedata croptop="17211f" cropright="2526f" cropbottom="2819f" o:title="" r:id="rId43"/>
                </v:shape>
                <v:shape id="Picture 68" style="position:absolute;left:23355;top:5288;width:8801;height:4400;visibility:visible;mso-wrap-style:square" alt="Image result for flutter logo"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">
                  <v:imagedata o:title="Image result for flutter logo" r:id="rId44"/>
                </v:shape>
              </v:group>
            </w:pict>
          </mc:Fallback>
        </mc:AlternateContent>
      </w:r>
      <w:r w:rsidR="00BA1B01">
        <w:rPr>
          <w:rFonts w:ascii="Proxima Nova Alt Rg" w:hAnsi="Proxima Nova Alt Rg"/>
          <w:color w:val="0070C0"/>
        </w:rPr>
        <w:br w:type="page"/>
      </w:r>
    </w:p>
    <w:p w14:paraId="11815B23" w14:textId="624CBA83" w:rsidR="00D0479C" w:rsidRDefault="00D0479C" w:rsidP="00D0479C">
      <w:pPr>
        <w:pStyle w:val="Heading3"/>
        <w:rPr>
          <w:rFonts w:ascii="Proxima Nova Alt Rg" w:hAnsi="Proxima Nova Alt Rg"/>
          <w:color w:val="0070C0"/>
        </w:rPr>
      </w:pPr>
      <w:bookmarkStart w:id="14" w:name="_Toc21951009"/>
      <w:r>
        <w:rPr>
          <w:rFonts w:ascii="Proxima Nova Alt Rg" w:hAnsi="Proxima Nova Alt Rg"/>
          <w:color w:val="0070C0"/>
        </w:rPr>
        <w:lastRenderedPageBreak/>
        <w:t>Bizzy</w:t>
      </w:r>
      <w:r w:rsidRPr="00406282">
        <w:rPr>
          <w:rFonts w:ascii="Proxima Nova Alt Rg" w:hAnsi="Proxima Nova Alt Rg"/>
          <w:color w:val="0070C0"/>
        </w:rPr>
        <w:t xml:space="preserve"> </w:t>
      </w:r>
      <w:r w:rsidR="00045CE0">
        <w:rPr>
          <w:rFonts w:ascii="Proxima Nova Alt Rg" w:hAnsi="Proxima Nova Alt Rg"/>
          <w:color w:val="0070C0"/>
        </w:rPr>
        <w:t xml:space="preserve">Onboarding </w:t>
      </w:r>
      <w:r w:rsidRPr="00406282">
        <w:rPr>
          <w:rFonts w:ascii="Proxima Nova Alt Rg" w:hAnsi="Proxima Nova Alt Rg"/>
          <w:color w:val="0070C0"/>
        </w:rPr>
        <w:t>Platform Services</w:t>
      </w:r>
      <w:bookmarkEnd w:id="13"/>
      <w:bookmarkEnd w:id="14"/>
    </w:p>
    <w:p w14:paraId="349C2CD3" w14:textId="77777777" w:rsidR="00A82210" w:rsidRPr="00A82210" w:rsidRDefault="00A82210" w:rsidP="00A82210"/>
    <w:p w14:paraId="2A91F92D" w14:textId="02969E6F" w:rsidR="00D0479C" w:rsidRPr="00406282" w:rsidRDefault="00D0479C" w:rsidP="00D0479C">
      <w:pPr>
        <w:rPr>
          <w:rFonts w:ascii="Proxima Nova Alt Rg" w:hAnsi="Proxima Nova Alt Rg"/>
        </w:rPr>
      </w:pPr>
      <w:r w:rsidRPr="00406282">
        <w:rPr>
          <w:rFonts w:ascii="Proxima Nova Alt Rg" w:hAnsi="Proxima Nova Alt Rg"/>
        </w:rPr>
        <w:t xml:space="preserve">These are the web services / web apps which are consumed directly by </w:t>
      </w:r>
      <w:r>
        <w:rPr>
          <w:rFonts w:ascii="Proxima Nova Alt Rg" w:hAnsi="Proxima Nova Alt Rg"/>
        </w:rPr>
        <w:t>end users</w:t>
      </w:r>
      <w:r w:rsidRPr="00406282">
        <w:rPr>
          <w:rFonts w:ascii="Proxima Nova Alt Rg" w:hAnsi="Proxima Nova Alt Rg"/>
        </w:rPr>
        <w:t xml:space="preserve">. End users being </w:t>
      </w:r>
      <w:r>
        <w:rPr>
          <w:rFonts w:ascii="Proxima Nova Alt Rg" w:hAnsi="Proxima Nova Alt Rg"/>
        </w:rPr>
        <w:t xml:space="preserve">SME Customers and Internal </w:t>
      </w:r>
      <w:r w:rsidR="00A82210">
        <w:rPr>
          <w:rFonts w:ascii="Proxima Nova Alt Rg" w:hAnsi="Proxima Nova Alt Rg"/>
        </w:rPr>
        <w:t>B</w:t>
      </w:r>
      <w:r>
        <w:rPr>
          <w:rFonts w:ascii="Proxima Nova Alt Rg" w:hAnsi="Proxima Nova Alt Rg"/>
        </w:rPr>
        <w:t>ank Staff</w:t>
      </w:r>
      <w:r w:rsidRPr="00406282">
        <w:rPr>
          <w:rFonts w:ascii="Proxima Nova Alt Rg" w:hAnsi="Proxima Nova Alt Rg"/>
        </w:rPr>
        <w:t xml:space="preserve"> consuming the back offices services / web app</w:t>
      </w:r>
      <w:r>
        <w:rPr>
          <w:rFonts w:ascii="Proxima Nova Alt Rg" w:hAnsi="Proxima Nova Alt Rg"/>
        </w:rPr>
        <w:t>.</w:t>
      </w:r>
    </w:p>
    <w:p w14:paraId="3D10F450" w14:textId="435F0E64" w:rsidR="009A73FE" w:rsidRDefault="00D0479C" w:rsidP="00D0479C">
      <w:pPr>
        <w:jc w:val="center"/>
        <w:rPr>
          <w:rFonts w:ascii="Proxima Nova Alt Rg" w:hAnsi="Proxima Nova Alt Rg"/>
        </w:rPr>
      </w:pPr>
      <w:r w:rsidRPr="00406282">
        <w:rPr>
          <w:rFonts w:ascii="Proxima Nova Alt Rg" w:hAnsi="Proxima Nova Alt Rg"/>
          <w:noProof/>
        </w:rPr>
        <w:drawing>
          <wp:inline distT="0" distB="0" distL="0" distR="0" wp14:anchorId="58FDC882" wp14:editId="79A5434B">
            <wp:extent cx="4803354" cy="26450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48"/>
                    <a:stretch/>
                  </pic:blipFill>
                  <pic:spPr bwMode="auto">
                    <a:xfrm>
                      <a:off x="0" y="0"/>
                      <a:ext cx="4808982" cy="2648108"/>
                    </a:xfrm>
                    <a:prstGeom prst="rect">
                      <a:avLst/>
                    </a:prstGeom>
                    <a:ln>
                      <a:noFill/>
                    </a:ln>
                    <a:extLst>
                      <a:ext uri="{53640926-AAD7-44D8-BBD7-CCE9431645EC}">
                        <a14:shadowObscured xmlns:a14="http://schemas.microsoft.com/office/drawing/2010/main"/>
                      </a:ext>
                    </a:extLst>
                  </pic:spPr>
                </pic:pic>
              </a:graphicData>
            </a:graphic>
          </wp:inline>
        </w:drawing>
      </w:r>
    </w:p>
    <w:p w14:paraId="30B7E473" w14:textId="77777777" w:rsidR="008C66EB" w:rsidRDefault="008C66EB" w:rsidP="00D0479C">
      <w:pPr>
        <w:jc w:val="center"/>
        <w:rPr>
          <w:rFonts w:ascii="Proxima Nova Alt Rg" w:hAnsi="Proxima Nova Alt Rg"/>
        </w:rPr>
      </w:pPr>
    </w:p>
    <w:p w14:paraId="67D3E56C" w14:textId="03A35EEF" w:rsidR="008C66EB" w:rsidRDefault="008C66EB" w:rsidP="00D0479C">
      <w:pPr>
        <w:jc w:val="center"/>
        <w:rPr>
          <w:rFonts w:ascii="Proxima Nova Alt Rg" w:hAnsi="Proxima Nova Alt Rg"/>
        </w:rPr>
      </w:pPr>
      <w:r>
        <w:rPr>
          <w:rFonts w:ascii="Proxima Nova Alt Rg" w:hAnsi="Proxima Nova Alt Rg" w:cs="Arial"/>
          <w:b/>
          <w:bCs/>
          <w:noProof/>
          <w:color w:val="111111"/>
          <w:sz w:val="28"/>
          <w:szCs w:val="28"/>
        </w:rPr>
        <w:drawing>
          <wp:inline distT="0" distB="0" distL="0" distR="0" wp14:anchorId="2D7DA368" wp14:editId="47F2A98B">
            <wp:extent cx="5552501" cy="332913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0892" cy="3340163"/>
                    </a:xfrm>
                    <a:prstGeom prst="rect">
                      <a:avLst/>
                    </a:prstGeom>
                    <a:noFill/>
                  </pic:spPr>
                </pic:pic>
              </a:graphicData>
            </a:graphic>
          </wp:inline>
        </w:drawing>
      </w:r>
    </w:p>
    <w:p w14:paraId="167E2444" w14:textId="77777777" w:rsidR="008C66EB" w:rsidRDefault="008C66EB" w:rsidP="00D0479C">
      <w:pPr>
        <w:jc w:val="center"/>
        <w:rPr>
          <w:rFonts w:ascii="Proxima Nova Alt Rg" w:hAnsi="Proxima Nova Alt Rg"/>
        </w:rPr>
      </w:pPr>
    </w:p>
    <w:p w14:paraId="65E6B9B8" w14:textId="77777777" w:rsidR="009A73FE" w:rsidRDefault="009A73FE">
      <w:pPr>
        <w:rPr>
          <w:rFonts w:ascii="Proxima Nova Alt Rg" w:hAnsi="Proxima Nova Alt Rg"/>
        </w:rPr>
      </w:pPr>
      <w:r>
        <w:rPr>
          <w:rFonts w:ascii="Proxima Nova Alt Rg" w:hAnsi="Proxima Nova Alt Rg"/>
        </w:rPr>
        <w:br w:type="page"/>
      </w:r>
    </w:p>
    <w:p w14:paraId="18DD2647" w14:textId="0B7C507B" w:rsidR="009110EC" w:rsidRDefault="00490FD6" w:rsidP="004517D5">
      <w:pPr>
        <w:pStyle w:val="Heading2"/>
        <w:rPr>
          <w:rFonts w:ascii="Proxima Nova Alt Rg" w:hAnsi="Proxima Nova Alt Rg"/>
          <w:color w:val="0070C0"/>
        </w:rPr>
      </w:pPr>
      <w:bookmarkStart w:id="15" w:name="_Toc536357828"/>
      <w:bookmarkStart w:id="16" w:name="_Toc21951010"/>
      <w:r>
        <w:rPr>
          <w:rFonts w:ascii="Proxima Nova Alt Rg" w:hAnsi="Proxima Nova Alt Rg"/>
          <w:color w:val="0070C0"/>
        </w:rPr>
        <w:lastRenderedPageBreak/>
        <w:t>Bizzy</w:t>
      </w:r>
      <w:r w:rsidR="009110EC" w:rsidRPr="00406282">
        <w:rPr>
          <w:rFonts w:ascii="Proxima Nova Alt Rg" w:hAnsi="Proxima Nova Alt Rg"/>
          <w:color w:val="0070C0"/>
        </w:rPr>
        <w:t xml:space="preserve"> Technical Architecture</w:t>
      </w:r>
      <w:bookmarkEnd w:id="15"/>
      <w:bookmarkEnd w:id="16"/>
      <w:r w:rsidR="009110EC" w:rsidRPr="00406282">
        <w:rPr>
          <w:rFonts w:ascii="Proxima Nova Alt Rg" w:hAnsi="Proxima Nova Alt Rg"/>
          <w:color w:val="0070C0"/>
        </w:rPr>
        <w:t xml:space="preserve"> </w:t>
      </w:r>
    </w:p>
    <w:p w14:paraId="43EDFC03" w14:textId="77777777" w:rsidR="00D0479C" w:rsidRDefault="00D0479C" w:rsidP="00D0479C">
      <w:pPr>
        <w:pStyle w:val="NormalWeb"/>
        <w:shd w:val="clear" w:color="auto" w:fill="FDFDFD"/>
        <w:spacing w:before="0" w:beforeAutospacing="0" w:after="0" w:afterAutospacing="0"/>
      </w:pPr>
    </w:p>
    <w:p w14:paraId="2610A00B" w14:textId="62F9737A" w:rsidR="00D0479C" w:rsidRDefault="00D0479C" w:rsidP="00D0479C">
      <w:pPr>
        <w:pStyle w:val="NormalWeb"/>
        <w:shd w:val="clear" w:color="auto" w:fill="FDFDFD"/>
        <w:spacing w:before="0" w:beforeAutospacing="0" w:after="0" w:afterAutospacing="0"/>
        <w:jc w:val="center"/>
      </w:pPr>
      <w:r>
        <w:rPr>
          <w:rFonts w:ascii="Arial" w:hAnsi="Arial" w:cs="Arial"/>
          <w:b/>
          <w:bCs/>
          <w:noProof/>
          <w:color w:val="111111"/>
          <w:sz w:val="36"/>
          <w:szCs w:val="36"/>
          <w:bdr w:val="none" w:sz="0" w:space="0" w:color="auto" w:frame="1"/>
        </w:rPr>
        <w:drawing>
          <wp:inline distT="0" distB="0" distL="0" distR="0" wp14:anchorId="04E5D245" wp14:editId="6B23071D">
            <wp:extent cx="5662930" cy="2776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clrChange>
                        <a:clrFrom>
                          <a:srgbClr val="FFF9EB"/>
                        </a:clrFrom>
                        <a:clrTo>
                          <a:srgbClr val="FFF9EB">
                            <a:alpha val="0"/>
                          </a:srgbClr>
                        </a:clrTo>
                      </a:clrChange>
                      <a:extLst>
                        <a:ext uri="{28A0092B-C50C-407E-A947-70E740481C1C}">
                          <a14:useLocalDpi xmlns:a14="http://schemas.microsoft.com/office/drawing/2010/main" val="0"/>
                        </a:ext>
                      </a:extLst>
                    </a:blip>
                    <a:srcRect/>
                    <a:stretch>
                      <a:fillRect/>
                    </a:stretch>
                  </pic:blipFill>
                  <pic:spPr bwMode="auto">
                    <a:xfrm>
                      <a:off x="0" y="0"/>
                      <a:ext cx="5662930" cy="2776220"/>
                    </a:xfrm>
                    <a:prstGeom prst="rect">
                      <a:avLst/>
                    </a:prstGeom>
                    <a:noFill/>
                    <a:ln>
                      <a:noFill/>
                    </a:ln>
                  </pic:spPr>
                </pic:pic>
              </a:graphicData>
            </a:graphic>
          </wp:inline>
        </w:drawing>
      </w:r>
    </w:p>
    <w:p w14:paraId="66D89C03" w14:textId="098D58A2" w:rsidR="00D0479C" w:rsidRPr="00BA1B01" w:rsidRDefault="00D0479C" w:rsidP="00D0479C">
      <w:pPr>
        <w:pStyle w:val="NormalWeb"/>
        <w:shd w:val="clear" w:color="auto" w:fill="FDFDFD"/>
        <w:spacing w:before="0" w:beforeAutospacing="0" w:after="0" w:afterAutospacing="0"/>
        <w:rPr>
          <w:rFonts w:ascii="Proxima Nova Alt Rg" w:hAnsi="Proxima Nova Alt Rg"/>
          <w:b/>
          <w:bCs/>
        </w:rPr>
      </w:pPr>
      <w:r w:rsidRPr="00BA1B01">
        <w:rPr>
          <w:rFonts w:ascii="Proxima Nova Alt Rg" w:hAnsi="Proxima Nova Alt Rg" w:cs="Arial"/>
          <w:b/>
          <w:bCs/>
          <w:color w:val="111111"/>
          <w:sz w:val="28"/>
          <w:szCs w:val="28"/>
        </w:rPr>
        <w:t>Overview</w:t>
      </w:r>
    </w:p>
    <w:p w14:paraId="0F66B136" w14:textId="77777777" w:rsidR="00D0479C" w:rsidRPr="00BA1B01" w:rsidRDefault="00D0479C" w:rsidP="00D0479C">
      <w:pPr>
        <w:pStyle w:val="NormalWeb"/>
        <w:shd w:val="clear" w:color="auto" w:fill="FDFDFD"/>
        <w:spacing w:before="0" w:beforeAutospacing="0" w:after="0" w:afterAutospacing="0"/>
        <w:rPr>
          <w:rFonts w:ascii="Proxima Nova Alt Rg" w:hAnsi="Proxima Nova Alt Rg" w:cs="Arial"/>
          <w:color w:val="111111"/>
          <w:sz w:val="20"/>
          <w:szCs w:val="20"/>
        </w:rPr>
      </w:pPr>
    </w:p>
    <w:p w14:paraId="32759071" w14:textId="55066CD9" w:rsidR="00D0479C" w:rsidRPr="00F37A91" w:rsidRDefault="007E2B6C" w:rsidP="00D0479C">
      <w:pPr>
        <w:pStyle w:val="NormalWeb"/>
        <w:shd w:val="clear" w:color="auto" w:fill="FDFDFD"/>
        <w:spacing w:before="0" w:beforeAutospacing="0" w:after="0" w:afterAutospacing="0"/>
        <w:rPr>
          <w:rFonts w:ascii="Proxima Nova Alt Rg" w:hAnsi="Proxima Nova Alt Rg"/>
          <w:sz w:val="22"/>
          <w:szCs w:val="22"/>
        </w:rPr>
      </w:pPr>
      <w:r w:rsidRPr="00F37A91">
        <w:rPr>
          <w:rFonts w:ascii="Proxima Nova Alt Rg" w:hAnsi="Proxima Nova Alt Rg" w:cs="Arial"/>
          <w:color w:val="111111"/>
          <w:sz w:val="22"/>
          <w:szCs w:val="22"/>
        </w:rPr>
        <w:t>The Bizzy</w:t>
      </w:r>
      <w:r w:rsidR="00D0479C" w:rsidRPr="00F37A91">
        <w:rPr>
          <w:rFonts w:ascii="Proxima Nova Alt Rg" w:hAnsi="Proxima Nova Alt Rg" w:cs="Arial"/>
          <w:color w:val="111111"/>
          <w:sz w:val="22"/>
          <w:szCs w:val="22"/>
        </w:rPr>
        <w:t xml:space="preserve"> architecture </w:t>
      </w:r>
      <w:r w:rsidR="00F37A91">
        <w:rPr>
          <w:rFonts w:ascii="Proxima Nova Alt Rg" w:hAnsi="Proxima Nova Alt Rg" w:cs="Arial"/>
          <w:color w:val="111111"/>
          <w:sz w:val="22"/>
          <w:szCs w:val="22"/>
        </w:rPr>
        <w:t xml:space="preserve">is flexible and can be tailored based on the bank’s preferable technology stack, however if none exists then we have used </w:t>
      </w:r>
      <w:r w:rsidRPr="00F37A91">
        <w:rPr>
          <w:rFonts w:ascii="Proxima Nova Alt Rg" w:hAnsi="Proxima Nova Alt Rg" w:cs="Arial"/>
          <w:color w:val="111111"/>
          <w:sz w:val="22"/>
          <w:szCs w:val="22"/>
        </w:rPr>
        <w:t>a</w:t>
      </w:r>
      <w:r w:rsidR="00D0479C" w:rsidRPr="00F37A91">
        <w:rPr>
          <w:rFonts w:ascii="Proxima Nova Alt Rg" w:hAnsi="Proxima Nova Alt Rg" w:cs="Arial"/>
          <w:color w:val="111111"/>
          <w:sz w:val="22"/>
          <w:szCs w:val="22"/>
        </w:rPr>
        <w:t xml:space="preserve"> </w:t>
      </w:r>
      <w:r w:rsidR="0029449A" w:rsidRPr="00F37A91">
        <w:rPr>
          <w:rFonts w:ascii="Proxima Nova Alt Rg" w:hAnsi="Proxima Nova Alt Rg" w:cs="Arial"/>
          <w:color w:val="111111"/>
          <w:sz w:val="22"/>
          <w:szCs w:val="22"/>
        </w:rPr>
        <w:t>real time</w:t>
      </w:r>
      <w:r w:rsidR="00D0479C" w:rsidRPr="00F37A91">
        <w:rPr>
          <w:rFonts w:ascii="Proxima Nova Alt Rg" w:hAnsi="Proxima Nova Alt Rg" w:cs="Arial"/>
          <w:color w:val="111111"/>
          <w:sz w:val="22"/>
          <w:szCs w:val="22"/>
        </w:rPr>
        <w:t xml:space="preserve"> graphql database with mobile and desktop clients. We also have web, watch and embedded client support on our roadmap.</w:t>
      </w:r>
      <w:r w:rsidR="00BA1B01" w:rsidRPr="00F37A91">
        <w:rPr>
          <w:rFonts w:ascii="Proxima Nova Alt Rg" w:hAnsi="Proxima Nova Alt Rg" w:cs="Arial"/>
          <w:color w:val="111111"/>
          <w:sz w:val="22"/>
          <w:szCs w:val="22"/>
        </w:rPr>
        <w:t xml:space="preserve">  </w:t>
      </w:r>
      <w:r w:rsidR="00D0479C" w:rsidRPr="00F37A91">
        <w:rPr>
          <w:rFonts w:ascii="Proxima Nova Alt Rg" w:hAnsi="Proxima Nova Alt Rg" w:cs="Arial"/>
          <w:color w:val="111111"/>
          <w:sz w:val="22"/>
          <w:szCs w:val="22"/>
        </w:rPr>
        <w:t xml:space="preserve">Our server stack </w:t>
      </w:r>
      <w:r w:rsidR="00F37A91">
        <w:rPr>
          <w:rFonts w:ascii="Proxima Nova Alt Rg" w:hAnsi="Proxima Nova Alt Rg" w:cs="Arial"/>
          <w:color w:val="111111"/>
          <w:sz w:val="22"/>
          <w:szCs w:val="22"/>
        </w:rPr>
        <w:t xml:space="preserve">can </w:t>
      </w:r>
      <w:r w:rsidR="00D0479C" w:rsidRPr="00F37A91">
        <w:rPr>
          <w:rFonts w:ascii="Proxima Nova Alt Rg" w:hAnsi="Proxima Nova Alt Rg" w:cs="Arial"/>
          <w:color w:val="111111"/>
          <w:sz w:val="22"/>
          <w:szCs w:val="22"/>
        </w:rPr>
        <w:t>use Facebook’s GraphQL protocol (</w:t>
      </w:r>
      <w:hyperlink r:id="rId48" w:history="1">
        <w:r w:rsidR="00D0479C" w:rsidRPr="00F37A91">
          <w:rPr>
            <w:rStyle w:val="Hyperlink"/>
            <w:rFonts w:ascii="Proxima Nova Alt Rg" w:eastAsiaTheme="majorEastAsia" w:hAnsi="Proxima Nova Alt Rg" w:cs="Arial"/>
            <w:color w:val="1155CC"/>
            <w:sz w:val="22"/>
            <w:szCs w:val="22"/>
          </w:rPr>
          <w:t>https://graphql.org/</w:t>
        </w:r>
      </w:hyperlink>
      <w:r w:rsidR="00D0479C" w:rsidRPr="00F37A91">
        <w:rPr>
          <w:rFonts w:ascii="Proxima Nova Alt Rg" w:hAnsi="Proxima Nova Alt Rg" w:cs="Arial"/>
          <w:color w:val="111111"/>
          <w:sz w:val="22"/>
          <w:szCs w:val="22"/>
        </w:rPr>
        <w:t xml:space="preserve">); unlike REST, GraphQL allows for requesting specific data that a client needs, departing from the fixed data structure approach. </w:t>
      </w:r>
      <w:r w:rsidR="00F37A91" w:rsidRPr="00F37A91">
        <w:rPr>
          <w:rFonts w:ascii="Proxima Nova Alt Rg" w:hAnsi="Proxima Nova Alt Rg" w:cs="Arial"/>
          <w:color w:val="111111"/>
          <w:sz w:val="22"/>
          <w:szCs w:val="22"/>
        </w:rPr>
        <w:t>Additionally,</w:t>
      </w:r>
      <w:r w:rsidR="00D0479C" w:rsidRPr="00F37A91">
        <w:rPr>
          <w:rFonts w:ascii="Proxima Nova Alt Rg" w:hAnsi="Proxima Nova Alt Rg" w:cs="Arial"/>
          <w:color w:val="111111"/>
          <w:sz w:val="22"/>
          <w:szCs w:val="22"/>
        </w:rPr>
        <w:t xml:space="preserve"> it allows advanced features like live queries, not possible with traditional REST.</w:t>
      </w:r>
      <w:r w:rsidR="00BA1B01" w:rsidRPr="00F37A91">
        <w:rPr>
          <w:rFonts w:ascii="Proxima Nova Alt Rg" w:hAnsi="Proxima Nova Alt Rg"/>
          <w:sz w:val="22"/>
          <w:szCs w:val="22"/>
        </w:rPr>
        <w:t xml:space="preserve"> </w:t>
      </w:r>
      <w:r w:rsidR="00D0479C" w:rsidRPr="00F37A91">
        <w:rPr>
          <w:rFonts w:ascii="Proxima Nova Alt Rg" w:hAnsi="Proxima Nova Alt Rg" w:cs="Arial"/>
          <w:color w:val="111111"/>
          <w:sz w:val="22"/>
          <w:szCs w:val="22"/>
        </w:rPr>
        <w:t>On client side we have chosen Google’s Flutter (</w:t>
      </w:r>
      <w:hyperlink r:id="rId49" w:history="1">
        <w:r w:rsidR="00D0479C" w:rsidRPr="00F37A91">
          <w:rPr>
            <w:rStyle w:val="Hyperlink"/>
            <w:rFonts w:ascii="Proxima Nova Alt Rg" w:eastAsiaTheme="majorEastAsia" w:hAnsi="Proxima Nova Alt Rg" w:cs="Arial"/>
            <w:color w:val="1155CC"/>
            <w:sz w:val="22"/>
            <w:szCs w:val="22"/>
          </w:rPr>
          <w:t>https://flutter.dev/</w:t>
        </w:r>
      </w:hyperlink>
      <w:r w:rsidR="00D0479C" w:rsidRPr="00F37A91">
        <w:rPr>
          <w:rFonts w:ascii="Proxima Nova Alt Rg" w:hAnsi="Proxima Nova Alt Rg" w:cs="Arial"/>
          <w:color w:val="111111"/>
          <w:sz w:val="22"/>
          <w:szCs w:val="22"/>
        </w:rPr>
        <w:t>) as our layout engine technology. By virtue of this choice we have consolidated all ou</w:t>
      </w:r>
      <w:r w:rsidR="00F37A91">
        <w:rPr>
          <w:rFonts w:ascii="Proxima Nova Alt Rg" w:hAnsi="Proxima Nova Alt Rg" w:cs="Arial"/>
          <w:color w:val="111111"/>
          <w:sz w:val="22"/>
          <w:szCs w:val="22"/>
        </w:rPr>
        <w:t>r</w:t>
      </w:r>
      <w:r w:rsidR="00D0479C" w:rsidRPr="00F37A91">
        <w:rPr>
          <w:rFonts w:ascii="Proxima Nova Alt Rg" w:hAnsi="Proxima Nova Alt Rg" w:cs="Arial"/>
          <w:color w:val="111111"/>
          <w:sz w:val="22"/>
          <w:szCs w:val="22"/>
        </w:rPr>
        <w:t xml:space="preserve"> client layout logic in a single code base. The</w:t>
      </w:r>
      <w:r w:rsidR="00741C26">
        <w:rPr>
          <w:rFonts w:ascii="Proxima Nova Alt Rg" w:hAnsi="Proxima Nova Alt Rg" w:cs="Arial"/>
          <w:color w:val="111111"/>
          <w:sz w:val="22"/>
          <w:szCs w:val="22"/>
        </w:rPr>
        <w:t>re</w:t>
      </w:r>
      <w:r w:rsidR="00D0479C" w:rsidRPr="00F37A91">
        <w:rPr>
          <w:rFonts w:ascii="Proxima Nova Alt Rg" w:hAnsi="Proxima Nova Alt Rg" w:cs="Arial"/>
          <w:color w:val="111111"/>
          <w:sz w:val="22"/>
          <w:szCs w:val="22"/>
        </w:rPr>
        <w:t xml:space="preserve"> is still android or </w:t>
      </w:r>
      <w:r w:rsidR="0029449A" w:rsidRPr="00F37A91">
        <w:rPr>
          <w:rFonts w:ascii="Proxima Nova Alt Rg" w:hAnsi="Proxima Nova Alt Rg" w:cs="Arial"/>
          <w:color w:val="111111"/>
          <w:sz w:val="22"/>
          <w:szCs w:val="22"/>
        </w:rPr>
        <w:t>iOS</w:t>
      </w:r>
      <w:r w:rsidR="00D0479C" w:rsidRPr="00F37A91">
        <w:rPr>
          <w:rFonts w:ascii="Proxima Nova Alt Rg" w:hAnsi="Proxima Nova Alt Rg" w:cs="Arial"/>
          <w:color w:val="111111"/>
          <w:sz w:val="22"/>
          <w:szCs w:val="22"/>
        </w:rPr>
        <w:t xml:space="preserve"> specific code to interact with platform sensors </w:t>
      </w:r>
      <w:r w:rsidR="0029449A" w:rsidRPr="00F37A91">
        <w:rPr>
          <w:rFonts w:ascii="Proxima Nova Alt Rg" w:hAnsi="Proxima Nova Alt Rg" w:cs="Arial"/>
          <w:color w:val="111111"/>
          <w:sz w:val="22"/>
          <w:szCs w:val="22"/>
        </w:rPr>
        <w:t>etc.</w:t>
      </w:r>
      <w:r w:rsidR="00D0479C" w:rsidRPr="00F37A91">
        <w:rPr>
          <w:rFonts w:ascii="Proxima Nova Alt Rg" w:hAnsi="Proxima Nova Alt Rg" w:cs="Arial"/>
          <w:color w:val="111111"/>
          <w:sz w:val="22"/>
          <w:szCs w:val="22"/>
        </w:rPr>
        <w:t xml:space="preserve"> but 90% of the code is centralized via this approach. This results in consistent layout across all platforms for which we can write tests in </w:t>
      </w:r>
      <w:r w:rsidR="00741C26">
        <w:rPr>
          <w:rFonts w:ascii="Proxima Nova Alt Rg" w:hAnsi="Proxima Nova Alt Rg" w:cs="Arial"/>
          <w:color w:val="111111"/>
          <w:sz w:val="22"/>
          <w:szCs w:val="22"/>
        </w:rPr>
        <w:t xml:space="preserve">a </w:t>
      </w:r>
      <w:r w:rsidR="00D0479C" w:rsidRPr="00F37A91">
        <w:rPr>
          <w:rFonts w:ascii="Proxima Nova Alt Rg" w:hAnsi="Proxima Nova Alt Rg" w:cs="Arial"/>
          <w:color w:val="111111"/>
          <w:sz w:val="22"/>
          <w:szCs w:val="22"/>
        </w:rPr>
        <w:t xml:space="preserve">single </w:t>
      </w:r>
      <w:r w:rsidR="00741C26">
        <w:rPr>
          <w:rFonts w:ascii="Proxima Nova Alt Rg" w:hAnsi="Proxima Nova Alt Rg" w:cs="Arial"/>
          <w:color w:val="111111"/>
          <w:sz w:val="22"/>
          <w:szCs w:val="22"/>
        </w:rPr>
        <w:t>application foundation</w:t>
      </w:r>
      <w:r w:rsidR="00D0479C" w:rsidRPr="00F37A91">
        <w:rPr>
          <w:rFonts w:ascii="Proxima Nova Alt Rg" w:hAnsi="Proxima Nova Alt Rg" w:cs="Arial"/>
          <w:color w:val="111111"/>
          <w:sz w:val="22"/>
          <w:szCs w:val="22"/>
        </w:rPr>
        <w:t>. Flutter seamlessly run</w:t>
      </w:r>
      <w:r w:rsidR="00741C26">
        <w:rPr>
          <w:rFonts w:ascii="Proxima Nova Alt Rg" w:hAnsi="Proxima Nova Alt Rg" w:cs="Arial"/>
          <w:color w:val="111111"/>
          <w:sz w:val="22"/>
          <w:szCs w:val="22"/>
        </w:rPr>
        <w:t>s</w:t>
      </w:r>
      <w:r w:rsidR="00D0479C" w:rsidRPr="00F37A91">
        <w:rPr>
          <w:rFonts w:ascii="Proxima Nova Alt Rg" w:hAnsi="Proxima Nova Alt Rg" w:cs="Arial"/>
          <w:color w:val="111111"/>
          <w:sz w:val="22"/>
          <w:szCs w:val="22"/>
        </w:rPr>
        <w:t xml:space="preserve"> on android, </w:t>
      </w:r>
      <w:r w:rsidR="0029449A" w:rsidRPr="00F37A91">
        <w:rPr>
          <w:rFonts w:ascii="Proxima Nova Alt Rg" w:hAnsi="Proxima Nova Alt Rg" w:cs="Arial"/>
          <w:color w:val="111111"/>
          <w:sz w:val="22"/>
          <w:szCs w:val="22"/>
        </w:rPr>
        <w:t>iOS</w:t>
      </w:r>
      <w:r w:rsidR="00D0479C" w:rsidRPr="00F37A91">
        <w:rPr>
          <w:rFonts w:ascii="Proxima Nova Alt Rg" w:hAnsi="Proxima Nova Alt Rg" w:cs="Arial"/>
          <w:color w:val="111111"/>
          <w:sz w:val="22"/>
          <w:szCs w:val="22"/>
        </w:rPr>
        <w:t xml:space="preserve"> and across desktop</w:t>
      </w:r>
      <w:r w:rsidR="00741C26">
        <w:rPr>
          <w:rFonts w:ascii="Proxima Nova Alt Rg" w:hAnsi="Proxima Nova Alt Rg" w:cs="Arial"/>
          <w:color w:val="111111"/>
          <w:sz w:val="22"/>
          <w:szCs w:val="22"/>
        </w:rPr>
        <w:t>s</w:t>
      </w:r>
      <w:r w:rsidR="00D0479C" w:rsidRPr="00F37A91">
        <w:rPr>
          <w:rFonts w:ascii="Proxima Nova Alt Rg" w:hAnsi="Proxima Nova Alt Rg" w:cs="Arial"/>
          <w:color w:val="111111"/>
          <w:sz w:val="22"/>
          <w:szCs w:val="22"/>
        </w:rPr>
        <w:t xml:space="preserve"> alike since it </w:t>
      </w:r>
      <w:r w:rsidR="00741C26">
        <w:rPr>
          <w:rFonts w:ascii="Proxima Nova Alt Rg" w:hAnsi="Proxima Nova Alt Rg" w:cs="Arial"/>
          <w:color w:val="111111"/>
          <w:sz w:val="22"/>
          <w:szCs w:val="22"/>
        </w:rPr>
        <w:t>contains</w:t>
      </w:r>
      <w:r w:rsidR="00D0479C" w:rsidRPr="00F37A91">
        <w:rPr>
          <w:rFonts w:ascii="Proxima Nova Alt Rg" w:hAnsi="Proxima Nova Alt Rg" w:cs="Arial"/>
          <w:color w:val="111111"/>
          <w:sz w:val="22"/>
          <w:szCs w:val="22"/>
        </w:rPr>
        <w:t xml:space="preserve"> its own native rendering engine called Skia (</w:t>
      </w:r>
      <w:hyperlink r:id="rId50" w:history="1">
        <w:r w:rsidR="00D0479C" w:rsidRPr="00F37A91">
          <w:rPr>
            <w:rStyle w:val="Hyperlink"/>
            <w:rFonts w:ascii="Proxima Nova Alt Rg" w:eastAsiaTheme="majorEastAsia" w:hAnsi="Proxima Nova Alt Rg" w:cs="Arial"/>
            <w:color w:val="1155CC"/>
            <w:sz w:val="22"/>
            <w:szCs w:val="22"/>
          </w:rPr>
          <w:t>https://skia.org/</w:t>
        </w:r>
      </w:hyperlink>
      <w:r w:rsidR="00D0479C" w:rsidRPr="00F37A91">
        <w:rPr>
          <w:rFonts w:ascii="Proxima Nova Alt Rg" w:hAnsi="Proxima Nova Alt Rg" w:cs="Arial"/>
          <w:color w:val="111111"/>
          <w:sz w:val="22"/>
          <w:szCs w:val="22"/>
        </w:rPr>
        <w:t xml:space="preserve">). It’s designed have </w:t>
      </w:r>
      <w:r w:rsidR="0029449A" w:rsidRPr="00F37A91">
        <w:rPr>
          <w:rFonts w:ascii="Proxima Nova Alt Rg" w:hAnsi="Proxima Nova Alt Rg" w:cs="Arial"/>
          <w:color w:val="111111"/>
          <w:sz w:val="22"/>
          <w:szCs w:val="22"/>
        </w:rPr>
        <w:t>a</w:t>
      </w:r>
      <w:r w:rsidR="00741C26">
        <w:rPr>
          <w:rFonts w:ascii="Proxima Nova Alt Rg" w:hAnsi="Proxima Nova Alt Rg" w:cs="Arial"/>
          <w:color w:val="111111"/>
          <w:sz w:val="22"/>
          <w:szCs w:val="22"/>
        </w:rPr>
        <w:t xml:space="preserve"> high-performance</w:t>
      </w:r>
      <w:r w:rsidR="0029449A" w:rsidRPr="00F37A91">
        <w:rPr>
          <w:rFonts w:ascii="Proxima Nova Alt Rg" w:hAnsi="Proxima Nova Alt Rg" w:cs="Arial"/>
          <w:color w:val="111111"/>
          <w:sz w:val="22"/>
          <w:szCs w:val="22"/>
        </w:rPr>
        <w:t xml:space="preserve"> </w:t>
      </w:r>
      <w:r w:rsidR="00D0479C" w:rsidRPr="00F37A91">
        <w:rPr>
          <w:rFonts w:ascii="Proxima Nova Alt Rg" w:hAnsi="Proxima Nova Alt Rg" w:cs="Arial"/>
          <w:color w:val="111111"/>
          <w:sz w:val="22"/>
          <w:szCs w:val="22"/>
        </w:rPr>
        <w:t xml:space="preserve">120 frames/sec experience. </w:t>
      </w:r>
      <w:r w:rsidR="00741C26">
        <w:rPr>
          <w:rFonts w:ascii="Proxima Nova Alt Rg" w:hAnsi="Proxima Nova Alt Rg" w:cs="Arial"/>
          <w:color w:val="111111"/>
          <w:sz w:val="22"/>
          <w:szCs w:val="22"/>
        </w:rPr>
        <w:t>Prior to the MVP release it is anticipated that</w:t>
      </w:r>
      <w:r w:rsidR="00D0479C" w:rsidRPr="00F37A91">
        <w:rPr>
          <w:rFonts w:ascii="Proxima Nova Alt Rg" w:hAnsi="Proxima Nova Alt Rg" w:cs="Arial"/>
          <w:color w:val="111111"/>
          <w:sz w:val="22"/>
          <w:szCs w:val="22"/>
        </w:rPr>
        <w:t xml:space="preserve"> it will also support web and embedded systems</w:t>
      </w:r>
      <w:r w:rsidR="00741C26">
        <w:rPr>
          <w:rFonts w:ascii="Proxima Nova Alt Rg" w:hAnsi="Proxima Nova Alt Rg" w:cs="Arial"/>
          <w:color w:val="111111"/>
          <w:sz w:val="22"/>
          <w:szCs w:val="22"/>
        </w:rPr>
        <w:t>.</w:t>
      </w:r>
    </w:p>
    <w:p w14:paraId="7A2728A2" w14:textId="77777777" w:rsidR="00BA1B01" w:rsidRPr="00F37A91" w:rsidRDefault="00BA1B01" w:rsidP="00D0479C">
      <w:pPr>
        <w:pStyle w:val="NormalWeb"/>
        <w:shd w:val="clear" w:color="auto" w:fill="FDFDFD"/>
        <w:spacing w:before="0" w:beforeAutospacing="0" w:after="0" w:afterAutospacing="0"/>
        <w:rPr>
          <w:rFonts w:ascii="Proxima Nova Alt Rg" w:hAnsi="Proxima Nova Alt Rg"/>
          <w:sz w:val="22"/>
          <w:szCs w:val="22"/>
        </w:rPr>
      </w:pPr>
    </w:p>
    <w:p w14:paraId="6332FEAA" w14:textId="20541080" w:rsidR="00D0479C" w:rsidRPr="00F37A91" w:rsidRDefault="00D0479C" w:rsidP="00D0479C">
      <w:pPr>
        <w:pStyle w:val="NormalWeb"/>
        <w:shd w:val="clear" w:color="auto" w:fill="FDFDFD"/>
        <w:spacing w:before="0" w:beforeAutospacing="0" w:after="0" w:afterAutospacing="0"/>
        <w:rPr>
          <w:rFonts w:ascii="Proxima Nova Alt Rg" w:hAnsi="Proxima Nova Alt Rg" w:cs="Arial"/>
          <w:color w:val="111111"/>
          <w:sz w:val="22"/>
          <w:szCs w:val="22"/>
        </w:rPr>
      </w:pPr>
      <w:r w:rsidRPr="00F37A91">
        <w:rPr>
          <w:rFonts w:ascii="Proxima Nova Alt Rg" w:hAnsi="Proxima Nova Alt Rg" w:cs="Arial"/>
          <w:b/>
          <w:bCs/>
          <w:color w:val="111111"/>
          <w:sz w:val="22"/>
          <w:szCs w:val="22"/>
        </w:rPr>
        <w:t xml:space="preserve">All the software libraries in our </w:t>
      </w:r>
      <w:r w:rsidR="00741C26">
        <w:rPr>
          <w:rFonts w:ascii="Proxima Nova Alt Rg" w:hAnsi="Proxima Nova Alt Rg" w:cs="Arial"/>
          <w:b/>
          <w:bCs/>
          <w:color w:val="111111"/>
          <w:sz w:val="22"/>
          <w:szCs w:val="22"/>
        </w:rPr>
        <w:t xml:space="preserve">technology </w:t>
      </w:r>
      <w:r w:rsidRPr="00F37A91">
        <w:rPr>
          <w:rFonts w:ascii="Proxima Nova Alt Rg" w:hAnsi="Proxima Nova Alt Rg" w:cs="Arial"/>
          <w:b/>
          <w:bCs/>
          <w:color w:val="111111"/>
          <w:sz w:val="22"/>
          <w:szCs w:val="22"/>
        </w:rPr>
        <w:t>stack are open source.</w:t>
      </w:r>
      <w:r w:rsidRPr="00F37A91">
        <w:rPr>
          <w:rFonts w:ascii="Proxima Nova Alt Rg" w:hAnsi="Proxima Nova Alt Rg" w:cs="Arial"/>
          <w:color w:val="111111"/>
          <w:sz w:val="22"/>
          <w:szCs w:val="22"/>
        </w:rPr>
        <w:t xml:space="preserve"> Below is the list of libraries currently being used</w:t>
      </w:r>
      <w:r w:rsidR="00741C26">
        <w:rPr>
          <w:rFonts w:ascii="Proxima Nova Alt Rg" w:hAnsi="Proxima Nova Alt Rg" w:cs="Arial"/>
          <w:color w:val="111111"/>
          <w:sz w:val="22"/>
          <w:szCs w:val="22"/>
        </w:rPr>
        <w:t>, however we are able to customize the solution if alternative libraries are preferred by the bank.</w:t>
      </w:r>
    </w:p>
    <w:p w14:paraId="275EF55F" w14:textId="77777777" w:rsidR="00BA1B01" w:rsidRPr="00BA1B01" w:rsidRDefault="00BA1B01" w:rsidP="00D0479C">
      <w:pPr>
        <w:pStyle w:val="NormalWeb"/>
        <w:shd w:val="clear" w:color="auto" w:fill="FDFDFD"/>
        <w:spacing w:before="0" w:beforeAutospacing="0" w:after="0" w:afterAutospacing="0"/>
        <w:rPr>
          <w:rFonts w:ascii="Proxima Nova Alt Rg" w:hAnsi="Proxima Nova Alt Rg"/>
        </w:rPr>
      </w:pPr>
    </w:p>
    <w:p w14:paraId="3660A1C4" w14:textId="334C175C" w:rsidR="00D0479C" w:rsidRDefault="00D0479C" w:rsidP="00D0479C">
      <w:pPr>
        <w:pStyle w:val="NormalWeb"/>
        <w:shd w:val="clear" w:color="auto" w:fill="FDFDFD"/>
        <w:spacing w:before="0" w:beforeAutospacing="0" w:after="0" w:afterAutospacing="0"/>
        <w:rPr>
          <w:rFonts w:ascii="Proxima Nova Alt Rg" w:hAnsi="Proxima Nova Alt Rg" w:cs="Arial"/>
          <w:color w:val="111111"/>
          <w:sz w:val="28"/>
          <w:szCs w:val="28"/>
        </w:rPr>
      </w:pPr>
      <w:r w:rsidRPr="00BA1B01">
        <w:rPr>
          <w:rFonts w:ascii="Proxima Nova Alt Rg" w:hAnsi="Proxima Nova Alt Rg" w:cs="Arial"/>
          <w:color w:val="111111"/>
          <w:sz w:val="28"/>
          <w:szCs w:val="28"/>
        </w:rPr>
        <w:t>Libraries</w:t>
      </w:r>
    </w:p>
    <w:p w14:paraId="0928E251" w14:textId="77777777" w:rsidR="00F37A91" w:rsidRPr="00BA1B01" w:rsidRDefault="00F37A91" w:rsidP="00D0479C">
      <w:pPr>
        <w:pStyle w:val="NormalWeb"/>
        <w:shd w:val="clear" w:color="auto" w:fill="FDFDFD"/>
        <w:spacing w:before="0" w:beforeAutospacing="0" w:after="0" w:afterAutospacing="0"/>
        <w:rPr>
          <w:rFonts w:ascii="Proxima Nova Alt Rg" w:hAnsi="Proxima Nova Alt Rg"/>
        </w:rPr>
      </w:pPr>
    </w:p>
    <w:p w14:paraId="342AA629" w14:textId="77777777" w:rsidR="00D0479C" w:rsidRPr="00F37A91" w:rsidRDefault="00D0479C" w:rsidP="00D0479C">
      <w:pPr>
        <w:pStyle w:val="NormalWeb"/>
        <w:shd w:val="clear" w:color="auto" w:fill="FDFDFD"/>
        <w:spacing w:before="0" w:beforeAutospacing="0" w:after="220" w:afterAutospacing="0"/>
        <w:rPr>
          <w:rFonts w:ascii="Proxima Nova Alt Rg" w:hAnsi="Proxima Nova Alt Rg"/>
          <w:b/>
          <w:bCs/>
        </w:rPr>
      </w:pPr>
      <w:r w:rsidRPr="00F37A91">
        <w:rPr>
          <w:rFonts w:ascii="Proxima Nova Alt Rg" w:hAnsi="Proxima Nova Alt Rg" w:cs="Arial"/>
          <w:b/>
          <w:bCs/>
          <w:color w:val="111111"/>
        </w:rPr>
        <w:t>Server</w:t>
      </w:r>
    </w:p>
    <w:p w14:paraId="5A0B082E" w14:textId="77777777" w:rsidR="00A30D25" w:rsidRPr="00760916" w:rsidRDefault="00A30D25" w:rsidP="00A30D25">
      <w:pPr>
        <w:pStyle w:val="NormalWeb"/>
        <w:numPr>
          <w:ilvl w:val="0"/>
          <w:numId w:val="23"/>
        </w:numPr>
        <w:shd w:val="clear" w:color="auto" w:fill="FDFDFD"/>
        <w:spacing w:after="0"/>
        <w:textAlignment w:val="baseline"/>
        <w:rPr>
          <w:rFonts w:ascii="Proxima Nova Alt Rg" w:hAnsi="Proxima Nova Alt Rg" w:cs="Arial"/>
          <w:color w:val="111111"/>
          <w:sz w:val="22"/>
          <w:szCs w:val="22"/>
        </w:rPr>
      </w:pPr>
      <w:proofErr w:type="spellStart"/>
      <w:r w:rsidRPr="00760916">
        <w:rPr>
          <w:rFonts w:ascii="Proxima Nova Alt Rg" w:hAnsi="Proxima Nova Alt Rg" w:cs="Arial"/>
          <w:color w:val="111111"/>
          <w:sz w:val="22"/>
          <w:szCs w:val="22"/>
        </w:rPr>
        <w:t>Graphql</w:t>
      </w:r>
      <w:proofErr w:type="spellEnd"/>
      <w:r w:rsidRPr="00760916">
        <w:rPr>
          <w:rFonts w:ascii="Proxima Nova Alt Rg" w:hAnsi="Proxima Nova Alt Rg" w:cs="Arial"/>
          <w:color w:val="111111"/>
          <w:sz w:val="22"/>
          <w:szCs w:val="22"/>
        </w:rPr>
        <w:t xml:space="preserve"> Engine - https://github.com/hasura/graphql-engine</w:t>
      </w:r>
    </w:p>
    <w:p w14:paraId="7445A38D" w14:textId="77777777" w:rsidR="00A30D25" w:rsidRPr="00760916" w:rsidRDefault="00A30D25" w:rsidP="00A30D25">
      <w:pPr>
        <w:pStyle w:val="NormalWeb"/>
        <w:numPr>
          <w:ilvl w:val="0"/>
          <w:numId w:val="23"/>
        </w:numPr>
        <w:shd w:val="clear" w:color="auto" w:fill="FDFDFD"/>
        <w:spacing w:after="0"/>
        <w:textAlignment w:val="baseline"/>
        <w:rPr>
          <w:rFonts w:ascii="Proxima Nova Alt Rg" w:hAnsi="Proxima Nova Alt Rg" w:cs="Arial"/>
          <w:color w:val="111111"/>
          <w:sz w:val="22"/>
          <w:szCs w:val="22"/>
        </w:rPr>
      </w:pPr>
      <w:r w:rsidRPr="00760916">
        <w:rPr>
          <w:rFonts w:ascii="Proxima Nova Alt Rg" w:hAnsi="Proxima Nova Alt Rg" w:cs="Arial"/>
          <w:color w:val="111111"/>
          <w:sz w:val="22"/>
          <w:szCs w:val="22"/>
        </w:rPr>
        <w:t>Database - https://github.com/postgres/postgres</w:t>
      </w:r>
    </w:p>
    <w:p w14:paraId="2EA04612" w14:textId="77777777" w:rsidR="00A30D25" w:rsidRPr="00760916" w:rsidRDefault="00A30D25" w:rsidP="00A30D25">
      <w:pPr>
        <w:pStyle w:val="NormalWeb"/>
        <w:numPr>
          <w:ilvl w:val="0"/>
          <w:numId w:val="23"/>
        </w:numPr>
        <w:shd w:val="clear" w:color="auto" w:fill="FDFDFD"/>
        <w:spacing w:after="0"/>
        <w:textAlignment w:val="baseline"/>
        <w:rPr>
          <w:rFonts w:ascii="Proxima Nova Alt Rg" w:hAnsi="Proxima Nova Alt Rg" w:cs="Arial"/>
          <w:color w:val="111111"/>
          <w:sz w:val="22"/>
          <w:szCs w:val="22"/>
        </w:rPr>
      </w:pPr>
      <w:r w:rsidRPr="00760916">
        <w:rPr>
          <w:rFonts w:ascii="Proxima Nova Alt Rg" w:hAnsi="Proxima Nova Alt Rg" w:cs="Arial"/>
          <w:color w:val="111111"/>
          <w:sz w:val="22"/>
          <w:szCs w:val="22"/>
        </w:rPr>
        <w:t>Business Logic - https://github.com/serverless/serverless</w:t>
      </w:r>
    </w:p>
    <w:p w14:paraId="55ACDF1A" w14:textId="77777777" w:rsidR="00A30D25" w:rsidRPr="00760916" w:rsidRDefault="00A30D25" w:rsidP="00A30D25">
      <w:pPr>
        <w:pStyle w:val="NormalWeb"/>
        <w:numPr>
          <w:ilvl w:val="0"/>
          <w:numId w:val="23"/>
        </w:numPr>
        <w:shd w:val="clear" w:color="auto" w:fill="FDFDFD"/>
        <w:spacing w:after="0"/>
        <w:textAlignment w:val="baseline"/>
        <w:rPr>
          <w:rFonts w:ascii="Proxima Nova Alt Rg" w:hAnsi="Proxima Nova Alt Rg" w:cs="Arial"/>
          <w:color w:val="111111"/>
          <w:sz w:val="22"/>
          <w:szCs w:val="22"/>
        </w:rPr>
      </w:pPr>
      <w:r w:rsidRPr="00760916">
        <w:rPr>
          <w:rFonts w:ascii="Proxima Nova Alt Rg" w:hAnsi="Proxima Nova Alt Rg" w:cs="Arial"/>
          <w:color w:val="111111"/>
          <w:sz w:val="22"/>
          <w:szCs w:val="22"/>
        </w:rPr>
        <w:t>Serverless Functions - https://github.com/serverless/serverless</w:t>
      </w:r>
    </w:p>
    <w:p w14:paraId="626F9E93" w14:textId="3DCD0A05" w:rsidR="00D0479C" w:rsidRPr="00BA1B01" w:rsidRDefault="00A30D25" w:rsidP="00760916">
      <w:pPr>
        <w:pStyle w:val="NormalWeb"/>
        <w:numPr>
          <w:ilvl w:val="0"/>
          <w:numId w:val="23"/>
        </w:numPr>
        <w:shd w:val="clear" w:color="auto" w:fill="FDFDFD"/>
        <w:spacing w:after="0"/>
        <w:textAlignment w:val="baseline"/>
        <w:rPr>
          <w:ins w:id="17" w:author="Jaspreet Singh" w:date="2019-10-15T15:44:00Z"/>
          <w:rFonts w:ascii="Proxima Nova Alt Rg" w:hAnsi="Proxima Nova Alt Rg"/>
        </w:rPr>
      </w:pPr>
      <w:proofErr w:type="spellStart"/>
      <w:r w:rsidRPr="00760916">
        <w:rPr>
          <w:rFonts w:ascii="Proxima Nova Alt Rg" w:hAnsi="Proxima Nova Alt Rg" w:cs="Arial"/>
          <w:color w:val="111111"/>
          <w:sz w:val="22"/>
          <w:szCs w:val="22"/>
        </w:rPr>
        <w:t>Devops</w:t>
      </w:r>
      <w:proofErr w:type="spellEnd"/>
      <w:r w:rsidRPr="00760916">
        <w:rPr>
          <w:rFonts w:ascii="Proxima Nova Alt Rg" w:hAnsi="Proxima Nova Alt Rg" w:cs="Arial"/>
          <w:color w:val="111111"/>
          <w:sz w:val="22"/>
          <w:szCs w:val="22"/>
        </w:rPr>
        <w:t xml:space="preserve"> </w:t>
      </w:r>
      <w:proofErr w:type="gramStart"/>
      <w:r w:rsidRPr="00760916">
        <w:rPr>
          <w:rFonts w:ascii="Proxima Nova Alt Rg" w:hAnsi="Proxima Nova Alt Rg" w:cs="Arial"/>
          <w:color w:val="111111"/>
          <w:sz w:val="22"/>
          <w:szCs w:val="22"/>
        </w:rPr>
        <w:t>-  https://github.com/kubernetes/kubernet</w:t>
      </w:r>
      <w:r w:rsidR="000D59A0">
        <w:rPr>
          <w:rFonts w:ascii="Proxima Nova Alt Rg" w:hAnsi="Proxima Nova Alt Rg" w:cs="Arial"/>
          <w:color w:val="111111"/>
          <w:sz w:val="22"/>
          <w:szCs w:val="22"/>
        </w:rPr>
        <w:t>es</w:t>
      </w:r>
      <w:proofErr w:type="gramEnd"/>
    </w:p>
    <w:p w14:paraId="601BE4B1" w14:textId="32A335B8" w:rsidR="1C552DA9" w:rsidRDefault="1C552DA9">
      <w:pPr>
        <w:pStyle w:val="NormalWeb"/>
        <w:shd w:val="clear" w:color="auto" w:fill="FDFDFD"/>
        <w:spacing w:after="0"/>
        <w:ind w:left="360"/>
        <w:rPr>
          <w:rFonts w:ascii="Proxima Nova Alt Rg" w:hAnsi="Proxima Nova Alt Rg" w:cs="Arial"/>
          <w:color w:val="111111"/>
          <w:rPrChange w:id="18" w:author="Jaspreet Singh" w:date="2019-10-15T15:44:00Z">
            <w:rPr/>
          </w:rPrChange>
        </w:rPr>
        <w:pPrChange w:id="19" w:author="Jaspreet Singh" w:date="2019-10-15T15:44:00Z">
          <w:pPr/>
        </w:pPrChange>
      </w:pPr>
    </w:p>
    <w:p w14:paraId="6F234D9C" w14:textId="31BCFCFD" w:rsidR="00D0479C" w:rsidRPr="00760916" w:rsidRDefault="00D0479C" w:rsidP="00D0479C">
      <w:pPr>
        <w:pStyle w:val="NormalWeb"/>
        <w:shd w:val="clear" w:color="auto" w:fill="FDFDFD"/>
        <w:spacing w:before="0" w:beforeAutospacing="0" w:after="0" w:afterAutospacing="0"/>
        <w:rPr>
          <w:rFonts w:ascii="Proxima Nova Alt Rg" w:hAnsi="Proxima Nova Alt Rg"/>
          <w:sz w:val="22"/>
          <w:szCs w:val="22"/>
        </w:rPr>
      </w:pPr>
      <w:r w:rsidRPr="00760916">
        <w:rPr>
          <w:rFonts w:ascii="Proxima Nova Alt Rg" w:hAnsi="Proxima Nova Alt Rg" w:cs="Arial"/>
          <w:color w:val="111111"/>
          <w:sz w:val="22"/>
          <w:szCs w:val="22"/>
        </w:rPr>
        <w:t>Our devops is deployed on Microsoft's Azure services</w:t>
      </w:r>
      <w:r w:rsidR="00741C26" w:rsidRPr="00760916">
        <w:rPr>
          <w:rFonts w:ascii="Proxima Nova Alt Rg" w:hAnsi="Proxima Nova Alt Rg" w:cs="Arial"/>
          <w:color w:val="111111"/>
          <w:sz w:val="22"/>
          <w:szCs w:val="22"/>
        </w:rPr>
        <w:t>.</w:t>
      </w:r>
    </w:p>
    <w:p w14:paraId="38653C34" w14:textId="77777777" w:rsidR="00D0479C" w:rsidRPr="00BA1B01" w:rsidRDefault="00D0479C" w:rsidP="00D0479C">
      <w:pPr>
        <w:pStyle w:val="NormalWeb"/>
        <w:shd w:val="clear" w:color="auto" w:fill="FDFDFD"/>
        <w:spacing w:before="0" w:beforeAutospacing="0" w:after="0" w:afterAutospacing="0"/>
        <w:rPr>
          <w:rFonts w:ascii="Proxima Nova Alt Rg" w:hAnsi="Proxima Nova Alt Rg"/>
        </w:rPr>
      </w:pPr>
      <w:r w:rsidRPr="00BA1B01">
        <w:rPr>
          <w:rFonts w:ascii="Proxima Nova Alt Rg" w:hAnsi="Proxima Nova Alt Rg"/>
        </w:rPr>
        <w:t> </w:t>
      </w:r>
    </w:p>
    <w:p w14:paraId="1CEBEB12" w14:textId="7B9E549F" w:rsidR="00741C26" w:rsidRPr="00F37A91" w:rsidRDefault="00D0479C" w:rsidP="00D0479C">
      <w:pPr>
        <w:pStyle w:val="NormalWeb"/>
        <w:shd w:val="clear" w:color="auto" w:fill="FDFDFD"/>
        <w:spacing w:before="0" w:beforeAutospacing="0" w:after="0" w:afterAutospacing="0"/>
        <w:rPr>
          <w:rFonts w:ascii="Proxima Nova Alt Rg" w:hAnsi="Proxima Nova Alt Rg"/>
          <w:b/>
          <w:bCs/>
        </w:rPr>
      </w:pPr>
      <w:r w:rsidRPr="00F37A91">
        <w:rPr>
          <w:rFonts w:ascii="Proxima Nova Alt Rg" w:hAnsi="Proxima Nova Alt Rg" w:cs="Arial"/>
          <w:b/>
          <w:bCs/>
          <w:color w:val="111111"/>
          <w:sz w:val="28"/>
          <w:szCs w:val="28"/>
        </w:rPr>
        <w:t>Client</w:t>
      </w:r>
    </w:p>
    <w:p w14:paraId="74B32D65" w14:textId="1ACB084E" w:rsidR="00AE35E8" w:rsidRPr="00853AC5" w:rsidRDefault="00AE35E8" w:rsidP="00AE35E8">
      <w:pPr>
        <w:pStyle w:val="NormalWeb"/>
        <w:numPr>
          <w:ilvl w:val="0"/>
          <w:numId w:val="34"/>
        </w:numPr>
        <w:shd w:val="clear" w:color="auto" w:fill="FDFDFD"/>
        <w:spacing w:after="0"/>
        <w:rPr>
          <w:rFonts w:ascii="Proxima Nova Alt Rg" w:hAnsi="Proxima Nova Alt Rg" w:cs="Arial"/>
          <w:color w:val="111111"/>
          <w:sz w:val="22"/>
          <w:szCs w:val="22"/>
        </w:rPr>
      </w:pPr>
      <w:r w:rsidRPr="00853AC5">
        <w:rPr>
          <w:rFonts w:ascii="Proxima Nova Alt Rg" w:hAnsi="Proxima Nova Alt Rg" w:cs="Arial"/>
          <w:color w:val="111111"/>
          <w:sz w:val="22"/>
          <w:szCs w:val="22"/>
        </w:rPr>
        <w:t xml:space="preserve">Layout engine </w:t>
      </w:r>
      <w:r w:rsidR="00740584" w:rsidRPr="00853AC5">
        <w:rPr>
          <w:rFonts w:ascii="Proxima Nova Alt Rg" w:hAnsi="Proxima Nova Alt Rg" w:cs="Arial"/>
          <w:color w:val="111111"/>
          <w:sz w:val="22"/>
          <w:szCs w:val="22"/>
        </w:rPr>
        <w:t>- Flutter</w:t>
      </w:r>
      <w:r w:rsidR="00B74C6C" w:rsidRPr="00853AC5">
        <w:rPr>
          <w:rFonts w:ascii="Proxima Nova Alt Rg" w:hAnsi="Proxima Nova Alt Rg" w:cs="Arial"/>
          <w:color w:val="111111"/>
          <w:sz w:val="22"/>
          <w:szCs w:val="22"/>
        </w:rPr>
        <w:t xml:space="preserve"> (</w:t>
      </w:r>
      <w:r w:rsidRPr="00853AC5">
        <w:rPr>
          <w:rFonts w:ascii="Proxima Nova Alt Rg" w:hAnsi="Proxima Nova Alt Rg" w:cs="Arial"/>
          <w:color w:val="111111"/>
          <w:sz w:val="22"/>
          <w:szCs w:val="22"/>
        </w:rPr>
        <w:t>https://github.com/flutter/flutter</w:t>
      </w:r>
      <w:r w:rsidR="00B74C6C" w:rsidRPr="00853AC5">
        <w:rPr>
          <w:rFonts w:ascii="Proxima Nova Alt Rg" w:hAnsi="Proxima Nova Alt Rg" w:cs="Arial"/>
          <w:color w:val="111111"/>
          <w:sz w:val="22"/>
          <w:szCs w:val="22"/>
        </w:rPr>
        <w:t>)</w:t>
      </w:r>
    </w:p>
    <w:p w14:paraId="18E17155" w14:textId="0F770352" w:rsidR="00AE35E8" w:rsidRPr="00853AC5" w:rsidRDefault="00AE35E8" w:rsidP="00AE35E8">
      <w:pPr>
        <w:pStyle w:val="NormalWeb"/>
        <w:numPr>
          <w:ilvl w:val="0"/>
          <w:numId w:val="34"/>
        </w:numPr>
        <w:shd w:val="clear" w:color="auto" w:fill="FDFDFD"/>
        <w:spacing w:after="0"/>
        <w:rPr>
          <w:rFonts w:ascii="Proxima Nova Alt Rg" w:hAnsi="Proxima Nova Alt Rg" w:cs="Arial"/>
          <w:color w:val="111111"/>
          <w:sz w:val="22"/>
          <w:szCs w:val="22"/>
        </w:rPr>
      </w:pPr>
      <w:r w:rsidRPr="00853AC5">
        <w:rPr>
          <w:rFonts w:ascii="Proxima Nova Alt Rg" w:hAnsi="Proxima Nova Alt Rg" w:cs="Arial"/>
          <w:color w:val="111111"/>
          <w:sz w:val="22"/>
          <w:szCs w:val="22"/>
        </w:rPr>
        <w:t>Android – Kotlin</w:t>
      </w:r>
      <w:r w:rsidR="00B74C6C" w:rsidRPr="00853AC5">
        <w:rPr>
          <w:rFonts w:ascii="Proxima Nova Alt Rg" w:hAnsi="Proxima Nova Alt Rg" w:cs="Arial"/>
          <w:color w:val="111111"/>
          <w:sz w:val="22"/>
          <w:szCs w:val="22"/>
        </w:rPr>
        <w:t xml:space="preserve"> </w:t>
      </w:r>
      <w:r w:rsidRPr="00853AC5">
        <w:rPr>
          <w:rFonts w:ascii="Proxima Nova Alt Rg" w:hAnsi="Proxima Nova Alt Rg" w:cs="Arial"/>
          <w:color w:val="111111"/>
          <w:sz w:val="22"/>
          <w:szCs w:val="22"/>
        </w:rPr>
        <w:t xml:space="preserve"> </w:t>
      </w:r>
    </w:p>
    <w:p w14:paraId="1BC58440" w14:textId="472C1FE4" w:rsidR="00AE35E8" w:rsidRPr="00853AC5" w:rsidRDefault="00C03274" w:rsidP="00AE35E8">
      <w:pPr>
        <w:pStyle w:val="NormalWeb"/>
        <w:numPr>
          <w:ilvl w:val="0"/>
          <w:numId w:val="34"/>
        </w:numPr>
        <w:shd w:val="clear" w:color="auto" w:fill="FDFDFD"/>
        <w:spacing w:after="0"/>
        <w:rPr>
          <w:rFonts w:ascii="Proxima Nova Alt Rg" w:hAnsi="Proxima Nova Alt Rg" w:cs="Arial"/>
          <w:color w:val="111111"/>
          <w:sz w:val="22"/>
          <w:szCs w:val="22"/>
        </w:rPr>
      </w:pPr>
      <w:r>
        <w:rPr>
          <w:rFonts w:ascii="Proxima Nova Alt Rg" w:hAnsi="Proxima Nova Alt Rg" w:cs="Arial"/>
          <w:color w:val="111111"/>
          <w:sz w:val="22"/>
          <w:szCs w:val="22"/>
        </w:rPr>
        <w:t>i</w:t>
      </w:r>
      <w:r w:rsidR="00B74C6C" w:rsidRPr="00853AC5">
        <w:rPr>
          <w:rFonts w:ascii="Proxima Nova Alt Rg" w:hAnsi="Proxima Nova Alt Rg" w:cs="Arial"/>
          <w:color w:val="111111"/>
          <w:sz w:val="22"/>
          <w:szCs w:val="22"/>
        </w:rPr>
        <w:t>OS</w:t>
      </w:r>
      <w:r w:rsidR="00AE35E8" w:rsidRPr="00853AC5">
        <w:rPr>
          <w:rFonts w:ascii="Proxima Nova Alt Rg" w:hAnsi="Proxima Nova Alt Rg" w:cs="Arial"/>
          <w:color w:val="111111"/>
          <w:sz w:val="22"/>
          <w:szCs w:val="22"/>
        </w:rPr>
        <w:t xml:space="preserve"> - Swift</w:t>
      </w:r>
    </w:p>
    <w:p w14:paraId="00A92FE7" w14:textId="37A055FC" w:rsidR="00D0479C" w:rsidRPr="00853AC5" w:rsidRDefault="00AE35E8" w:rsidP="0033240C">
      <w:pPr>
        <w:pStyle w:val="NormalWeb"/>
        <w:numPr>
          <w:ilvl w:val="0"/>
          <w:numId w:val="34"/>
        </w:numPr>
        <w:shd w:val="clear" w:color="auto" w:fill="FDFDFD"/>
        <w:spacing w:before="0" w:beforeAutospacing="0" w:after="0" w:afterAutospacing="0"/>
        <w:rPr>
          <w:rFonts w:ascii="Proxima Nova Alt Rg" w:hAnsi="Proxima Nova Alt Rg"/>
          <w:sz w:val="22"/>
          <w:szCs w:val="22"/>
        </w:rPr>
      </w:pPr>
      <w:r w:rsidRPr="00853AC5">
        <w:rPr>
          <w:rFonts w:ascii="Proxima Nova Alt Rg" w:hAnsi="Proxima Nova Alt Rg" w:cs="Arial"/>
          <w:color w:val="111111"/>
          <w:sz w:val="22"/>
          <w:szCs w:val="22"/>
        </w:rPr>
        <w:t>Desktop app - Golang using GLFW</w:t>
      </w:r>
      <w:r w:rsidR="00B74C6C" w:rsidRPr="00853AC5">
        <w:rPr>
          <w:rFonts w:ascii="Proxima Nova Alt Rg" w:hAnsi="Proxima Nova Alt Rg" w:cs="Arial"/>
          <w:color w:val="111111"/>
          <w:sz w:val="22"/>
          <w:szCs w:val="22"/>
        </w:rPr>
        <w:t xml:space="preserve"> (</w:t>
      </w:r>
      <w:r w:rsidRPr="00853AC5">
        <w:rPr>
          <w:rFonts w:ascii="Proxima Nova Alt Rg" w:hAnsi="Proxima Nova Alt Rg" w:cs="Arial"/>
          <w:color w:val="111111"/>
          <w:sz w:val="22"/>
          <w:szCs w:val="22"/>
        </w:rPr>
        <w:t>https://github.com/golang/go</w:t>
      </w:r>
      <w:r w:rsidR="00B74C6C" w:rsidRPr="00853AC5">
        <w:rPr>
          <w:rFonts w:ascii="Proxima Nova Alt Rg" w:hAnsi="Proxima Nova Alt Rg" w:cs="Arial"/>
          <w:color w:val="111111"/>
          <w:sz w:val="22"/>
          <w:szCs w:val="22"/>
        </w:rPr>
        <w:t>)</w:t>
      </w:r>
    </w:p>
    <w:p w14:paraId="13268E56" w14:textId="77777777" w:rsidR="00580AFB" w:rsidRDefault="00580AFB" w:rsidP="00D0479C">
      <w:pPr>
        <w:pStyle w:val="NormalWeb"/>
        <w:shd w:val="clear" w:color="auto" w:fill="FDFDFD"/>
        <w:spacing w:before="0" w:beforeAutospacing="0" w:after="0" w:afterAutospacing="0"/>
        <w:rPr>
          <w:rFonts w:ascii="Proxima Nova Alt Rg" w:hAnsi="Proxima Nova Alt Rg" w:cs="Arial"/>
          <w:b/>
          <w:bCs/>
          <w:color w:val="111111"/>
          <w:sz w:val="36"/>
          <w:szCs w:val="36"/>
        </w:rPr>
      </w:pPr>
    </w:p>
    <w:p w14:paraId="1C6BD4DD" w14:textId="7F0F907A" w:rsidR="00D0479C" w:rsidRPr="00BA1B01" w:rsidRDefault="00D0479C" w:rsidP="00D0479C">
      <w:pPr>
        <w:pStyle w:val="NormalWeb"/>
        <w:shd w:val="clear" w:color="auto" w:fill="FDFDFD"/>
        <w:spacing w:before="0" w:beforeAutospacing="0" w:after="0" w:afterAutospacing="0"/>
        <w:rPr>
          <w:rFonts w:ascii="Proxima Nova Alt Rg" w:hAnsi="Proxima Nova Alt Rg" w:cs="Arial"/>
          <w:b/>
          <w:bCs/>
          <w:color w:val="111111"/>
          <w:sz w:val="36"/>
          <w:szCs w:val="36"/>
        </w:rPr>
      </w:pPr>
      <w:r w:rsidRPr="00BA1B01">
        <w:rPr>
          <w:rFonts w:ascii="Proxima Nova Alt Rg" w:hAnsi="Proxima Nova Alt Rg" w:cs="Arial"/>
          <w:b/>
          <w:bCs/>
          <w:color w:val="111111"/>
          <w:sz w:val="36"/>
          <w:szCs w:val="36"/>
        </w:rPr>
        <w:t>Server Architecture</w:t>
      </w:r>
    </w:p>
    <w:p w14:paraId="7CB920EF" w14:textId="77777777" w:rsidR="00D0479C" w:rsidRPr="00BA1B01" w:rsidRDefault="00D0479C" w:rsidP="00D0479C">
      <w:pPr>
        <w:pStyle w:val="NormalWeb"/>
        <w:shd w:val="clear" w:color="auto" w:fill="FDFDFD"/>
        <w:spacing w:before="0" w:beforeAutospacing="0" w:after="0" w:afterAutospacing="0"/>
        <w:rPr>
          <w:rFonts w:ascii="Proxima Nova Alt Rg" w:hAnsi="Proxima Nova Alt Rg"/>
        </w:rPr>
      </w:pPr>
    </w:p>
    <w:p w14:paraId="6FD1EF89" w14:textId="1C1793E4" w:rsidR="00D0479C" w:rsidRPr="0033240C" w:rsidRDefault="00741C26" w:rsidP="00D0479C">
      <w:pPr>
        <w:pStyle w:val="NormalWeb"/>
        <w:shd w:val="clear" w:color="auto" w:fill="FDFDFD"/>
        <w:spacing w:before="0" w:beforeAutospacing="0" w:after="0" w:afterAutospacing="0"/>
        <w:rPr>
          <w:rFonts w:ascii="Proxima Nova Alt Rg" w:hAnsi="Proxima Nova Alt Rg" w:cs="Arial"/>
          <w:color w:val="111111"/>
          <w:sz w:val="22"/>
          <w:szCs w:val="22"/>
        </w:rPr>
      </w:pPr>
      <w:r w:rsidRPr="0033240C">
        <w:rPr>
          <w:rFonts w:ascii="Proxima Nova Alt Rg" w:hAnsi="Proxima Nova Alt Rg" w:cs="Arial"/>
          <w:color w:val="111111"/>
          <w:sz w:val="22"/>
          <w:szCs w:val="22"/>
        </w:rPr>
        <w:t>Tri-</w:t>
      </w:r>
      <w:r w:rsidR="00D0479C" w:rsidRPr="0033240C">
        <w:rPr>
          <w:rFonts w:ascii="Proxima Nova Alt Rg" w:hAnsi="Proxima Nova Alt Rg" w:cs="Arial"/>
          <w:color w:val="111111"/>
          <w:sz w:val="22"/>
          <w:szCs w:val="22"/>
        </w:rPr>
        <w:t xml:space="preserve">factor app is an architecture pattern for modern full-stack apps. Today, it is possible to build apps that have high feature velocity and scalability </w:t>
      </w:r>
      <w:r w:rsidR="0029449A" w:rsidRPr="0033240C">
        <w:rPr>
          <w:rFonts w:ascii="Proxima Nova Alt Rg" w:hAnsi="Proxima Nova Alt Rg" w:cs="Arial"/>
          <w:color w:val="111111"/>
          <w:sz w:val="22"/>
          <w:szCs w:val="22"/>
        </w:rPr>
        <w:t xml:space="preserve">from </w:t>
      </w:r>
      <w:r w:rsidRPr="0033240C">
        <w:rPr>
          <w:rFonts w:ascii="Proxima Nova Alt Rg" w:hAnsi="Proxima Nova Alt Rg" w:cs="Arial"/>
          <w:color w:val="111111"/>
          <w:sz w:val="22"/>
          <w:szCs w:val="22"/>
        </w:rPr>
        <w:t>inception</w:t>
      </w:r>
      <w:r w:rsidR="00D0479C" w:rsidRPr="0033240C">
        <w:rPr>
          <w:rFonts w:ascii="Proxima Nova Alt Rg" w:hAnsi="Proxima Nova Alt Rg" w:cs="Arial"/>
          <w:color w:val="111111"/>
          <w:sz w:val="22"/>
          <w:szCs w:val="22"/>
        </w:rPr>
        <w:t xml:space="preserve">. </w:t>
      </w:r>
    </w:p>
    <w:p w14:paraId="4F914E5F" w14:textId="77777777" w:rsidR="00741C26" w:rsidRPr="0033240C" w:rsidRDefault="00741C26" w:rsidP="00D0479C">
      <w:pPr>
        <w:pStyle w:val="NormalWeb"/>
        <w:shd w:val="clear" w:color="auto" w:fill="FDFDFD"/>
        <w:spacing w:before="0" w:beforeAutospacing="0" w:after="0" w:afterAutospacing="0"/>
        <w:rPr>
          <w:rFonts w:ascii="Proxima Nova Alt Rg" w:hAnsi="Proxima Nova Alt Rg"/>
          <w:sz w:val="26"/>
          <w:szCs w:val="26"/>
        </w:rPr>
      </w:pPr>
    </w:p>
    <w:p w14:paraId="63DF3F06" w14:textId="7A8C35F3" w:rsidR="00D0479C" w:rsidRPr="0033240C" w:rsidRDefault="00D0479C" w:rsidP="00D0479C">
      <w:pPr>
        <w:pStyle w:val="NormalWeb"/>
        <w:shd w:val="clear" w:color="auto" w:fill="FDFDFD"/>
        <w:spacing w:before="0" w:beforeAutospacing="0" w:after="220" w:afterAutospacing="0"/>
        <w:rPr>
          <w:rFonts w:ascii="Proxima Nova Alt Rg" w:hAnsi="Proxima Nova Alt Rg"/>
          <w:sz w:val="26"/>
          <w:szCs w:val="26"/>
        </w:rPr>
      </w:pPr>
      <w:r w:rsidRPr="0033240C">
        <w:rPr>
          <w:rFonts w:ascii="Proxima Nova Alt Rg" w:hAnsi="Proxima Nova Alt Rg" w:cs="Arial"/>
          <w:color w:val="111111"/>
          <w:sz w:val="22"/>
          <w:szCs w:val="22"/>
        </w:rPr>
        <w:t>We propose</w:t>
      </w:r>
      <w:r w:rsidR="00741C26" w:rsidRPr="0033240C">
        <w:rPr>
          <w:rFonts w:ascii="Proxima Nova Alt Rg" w:hAnsi="Proxima Nova Alt Rg" w:cs="Arial"/>
          <w:color w:val="111111"/>
          <w:sz w:val="22"/>
          <w:szCs w:val="22"/>
        </w:rPr>
        <w:t xml:space="preserve"> or recommend</w:t>
      </w:r>
      <w:r w:rsidRPr="0033240C">
        <w:rPr>
          <w:rFonts w:ascii="Proxima Nova Alt Rg" w:hAnsi="Proxima Nova Alt Rg" w:cs="Arial"/>
          <w:color w:val="111111"/>
          <w:sz w:val="22"/>
          <w:szCs w:val="22"/>
        </w:rPr>
        <w:t xml:space="preserve"> an architecture pattern which is composed of 3 factors:</w:t>
      </w:r>
    </w:p>
    <w:p w14:paraId="0681A485" w14:textId="77777777" w:rsidR="00D0479C" w:rsidRPr="0033240C" w:rsidRDefault="00D0479C" w:rsidP="00D0479C">
      <w:pPr>
        <w:pStyle w:val="NormalWeb"/>
        <w:numPr>
          <w:ilvl w:val="0"/>
          <w:numId w:val="24"/>
        </w:numPr>
        <w:shd w:val="clear" w:color="auto" w:fill="FDFDFD"/>
        <w:spacing w:before="0" w:beforeAutospacing="0" w:after="0" w:afterAutospacing="0"/>
        <w:ind w:left="1180"/>
        <w:textAlignment w:val="baseline"/>
        <w:rPr>
          <w:rFonts w:ascii="Proxima Nova Alt Rg" w:hAnsi="Proxima Nova Alt Rg" w:cs="Arial"/>
          <w:color w:val="1756A9"/>
          <w:sz w:val="22"/>
          <w:szCs w:val="22"/>
        </w:rPr>
      </w:pPr>
      <w:r w:rsidRPr="0033240C">
        <w:rPr>
          <w:rFonts w:ascii="Proxima Nova Alt Rg" w:hAnsi="Proxima Nova Alt Rg" w:cs="Arial"/>
          <w:color w:val="1756A9"/>
          <w:sz w:val="22"/>
          <w:szCs w:val="22"/>
        </w:rPr>
        <w:t>Realtime GraphQL</w:t>
      </w:r>
    </w:p>
    <w:p w14:paraId="369145E7" w14:textId="77777777" w:rsidR="00D0479C" w:rsidRPr="0033240C" w:rsidRDefault="00D0479C" w:rsidP="00D0479C">
      <w:pPr>
        <w:pStyle w:val="NormalWeb"/>
        <w:numPr>
          <w:ilvl w:val="0"/>
          <w:numId w:val="24"/>
        </w:numPr>
        <w:shd w:val="clear" w:color="auto" w:fill="FDFDFD"/>
        <w:spacing w:before="0" w:beforeAutospacing="0" w:after="0" w:afterAutospacing="0"/>
        <w:ind w:left="1180"/>
        <w:textAlignment w:val="baseline"/>
        <w:rPr>
          <w:rFonts w:ascii="Proxima Nova Alt Rg" w:hAnsi="Proxima Nova Alt Rg" w:cs="Arial"/>
          <w:color w:val="1756A9"/>
          <w:sz w:val="22"/>
          <w:szCs w:val="22"/>
        </w:rPr>
      </w:pPr>
      <w:r w:rsidRPr="0033240C">
        <w:rPr>
          <w:rFonts w:ascii="Proxima Nova Alt Rg" w:hAnsi="Proxima Nova Alt Rg" w:cs="Arial"/>
          <w:color w:val="1756A9"/>
          <w:sz w:val="22"/>
          <w:szCs w:val="22"/>
        </w:rPr>
        <w:t>Reliable eventing</w:t>
      </w:r>
    </w:p>
    <w:p w14:paraId="7E33829C" w14:textId="77777777" w:rsidR="00D0479C" w:rsidRPr="0033240C" w:rsidRDefault="00D0479C" w:rsidP="00D0479C">
      <w:pPr>
        <w:pStyle w:val="NormalWeb"/>
        <w:numPr>
          <w:ilvl w:val="0"/>
          <w:numId w:val="24"/>
        </w:numPr>
        <w:shd w:val="clear" w:color="auto" w:fill="FDFDFD"/>
        <w:spacing w:before="0" w:beforeAutospacing="0" w:after="220" w:afterAutospacing="0"/>
        <w:ind w:left="1180"/>
        <w:textAlignment w:val="baseline"/>
        <w:rPr>
          <w:rFonts w:ascii="Proxima Nova Alt Rg" w:hAnsi="Proxima Nova Alt Rg" w:cs="Arial"/>
          <w:color w:val="1756A9"/>
          <w:sz w:val="22"/>
          <w:szCs w:val="22"/>
        </w:rPr>
      </w:pPr>
      <w:r w:rsidRPr="0033240C">
        <w:rPr>
          <w:rFonts w:ascii="Proxima Nova Alt Rg" w:hAnsi="Proxima Nova Alt Rg" w:cs="Arial"/>
          <w:color w:val="1756A9"/>
          <w:sz w:val="22"/>
          <w:szCs w:val="22"/>
        </w:rPr>
        <w:t>Async serverless</w:t>
      </w:r>
    </w:p>
    <w:p w14:paraId="78723C28" w14:textId="59040980" w:rsidR="00D0479C" w:rsidRPr="00BA1B01" w:rsidRDefault="00D0479C" w:rsidP="00D0479C">
      <w:pPr>
        <w:pStyle w:val="NormalWeb"/>
        <w:shd w:val="clear" w:color="auto" w:fill="FDFDFD"/>
        <w:spacing w:before="0" w:beforeAutospacing="0" w:after="0" w:afterAutospacing="0"/>
        <w:rPr>
          <w:rFonts w:ascii="Proxima Nova Alt Rg" w:hAnsi="Proxima Nova Alt Rg"/>
        </w:rPr>
      </w:pPr>
      <w:r w:rsidRPr="00BA1B01">
        <w:rPr>
          <w:rFonts w:ascii="Proxima Nova Alt Rg" w:hAnsi="Proxima Nova Alt Rg" w:cs="Arial"/>
          <w:noProof/>
          <w:color w:val="111111"/>
          <w:sz w:val="20"/>
          <w:szCs w:val="20"/>
          <w:bdr w:val="none" w:sz="0" w:space="0" w:color="auto" w:frame="1"/>
        </w:rPr>
        <w:drawing>
          <wp:inline distT="0" distB="0" distL="0" distR="0" wp14:anchorId="7FC06639" wp14:editId="31C7CCAE">
            <wp:extent cx="5728970" cy="1950085"/>
            <wp:effectExtent l="0" t="0" r="5080" b="0"/>
            <wp:docPr id="4" name="Picture 4" descr="3 facto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factor archite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950085"/>
                    </a:xfrm>
                    <a:prstGeom prst="rect">
                      <a:avLst/>
                    </a:prstGeom>
                    <a:noFill/>
                    <a:ln>
                      <a:noFill/>
                    </a:ln>
                  </pic:spPr>
                </pic:pic>
              </a:graphicData>
            </a:graphic>
          </wp:inline>
        </w:drawing>
      </w:r>
    </w:p>
    <w:p w14:paraId="6740774D" w14:textId="77777777" w:rsidR="004B03E7" w:rsidRDefault="004B03E7" w:rsidP="00BA1B01">
      <w:pPr>
        <w:pStyle w:val="Heading2"/>
        <w:numPr>
          <w:ilvl w:val="0"/>
          <w:numId w:val="0"/>
        </w:numPr>
        <w:shd w:val="clear" w:color="auto" w:fill="FDFDFD"/>
        <w:spacing w:before="0"/>
        <w:ind w:left="576" w:hanging="576"/>
        <w:rPr>
          <w:rFonts w:ascii="Proxima Nova Alt Rg" w:hAnsi="Proxima Nova Alt Rg" w:cs="Arial"/>
          <w:b/>
          <w:bCs/>
          <w:color w:val="111111"/>
          <w:sz w:val="28"/>
          <w:szCs w:val="28"/>
        </w:rPr>
      </w:pPr>
      <w:bookmarkStart w:id="20" w:name="_Toc21541162"/>
      <w:bookmarkStart w:id="21" w:name="_Toc21541742"/>
      <w:bookmarkStart w:id="22" w:name="_Toc21951011"/>
    </w:p>
    <w:p w14:paraId="517AC6C3" w14:textId="1D0F704D" w:rsidR="00D0479C" w:rsidRDefault="00D0479C" w:rsidP="00BA1B01">
      <w:pPr>
        <w:pStyle w:val="Heading2"/>
        <w:numPr>
          <w:ilvl w:val="0"/>
          <w:numId w:val="0"/>
        </w:numPr>
        <w:shd w:val="clear" w:color="auto" w:fill="FDFDFD"/>
        <w:spacing w:before="0"/>
        <w:ind w:left="576" w:hanging="576"/>
        <w:rPr>
          <w:rFonts w:ascii="Proxima Nova Alt Rg" w:hAnsi="Proxima Nova Alt Rg" w:cs="Arial"/>
          <w:b/>
          <w:bCs/>
          <w:color w:val="111111"/>
          <w:sz w:val="28"/>
          <w:szCs w:val="28"/>
        </w:rPr>
      </w:pPr>
      <w:r w:rsidRPr="00BA1B01">
        <w:rPr>
          <w:rFonts w:ascii="Proxima Nova Alt Rg" w:hAnsi="Proxima Nova Alt Rg" w:cs="Arial"/>
          <w:b/>
          <w:bCs/>
          <w:color w:val="111111"/>
          <w:sz w:val="28"/>
          <w:szCs w:val="28"/>
        </w:rPr>
        <w:t xml:space="preserve">Factor #1: Realtime </w:t>
      </w:r>
      <w:proofErr w:type="spellStart"/>
      <w:r w:rsidRPr="00BA1B01">
        <w:rPr>
          <w:rFonts w:ascii="Proxima Nova Alt Rg" w:hAnsi="Proxima Nova Alt Rg" w:cs="Arial"/>
          <w:b/>
          <w:bCs/>
          <w:color w:val="111111"/>
          <w:sz w:val="28"/>
          <w:szCs w:val="28"/>
        </w:rPr>
        <w:t>GraphQL</w:t>
      </w:r>
      <w:bookmarkEnd w:id="20"/>
      <w:bookmarkEnd w:id="21"/>
      <w:bookmarkEnd w:id="22"/>
      <w:proofErr w:type="spellEnd"/>
    </w:p>
    <w:p w14:paraId="72FBF222" w14:textId="77777777" w:rsidR="0033240C" w:rsidRDefault="0033240C" w:rsidP="00D0479C">
      <w:pPr>
        <w:pStyle w:val="NormalWeb"/>
        <w:shd w:val="clear" w:color="auto" w:fill="FDFDFD"/>
        <w:spacing w:before="0" w:beforeAutospacing="0" w:after="220" w:afterAutospacing="0"/>
        <w:rPr>
          <w:rFonts w:ascii="Proxima Nova Alt Rg" w:hAnsi="Proxima Nova Alt Rg" w:cs="Arial"/>
          <w:color w:val="111111"/>
          <w:sz w:val="20"/>
          <w:szCs w:val="20"/>
        </w:rPr>
      </w:pPr>
    </w:p>
    <w:p w14:paraId="6E2806F8" w14:textId="7D990905" w:rsidR="00D0479C" w:rsidRPr="00BA1B01" w:rsidRDefault="00D0479C" w:rsidP="00D0479C">
      <w:pPr>
        <w:pStyle w:val="NormalWeb"/>
        <w:shd w:val="clear" w:color="auto" w:fill="FDFDFD"/>
        <w:spacing w:before="0" w:beforeAutospacing="0" w:after="220" w:afterAutospacing="0"/>
        <w:rPr>
          <w:rFonts w:ascii="Proxima Nova Alt Rg" w:hAnsi="Proxima Nova Alt Rg"/>
        </w:rPr>
      </w:pPr>
      <w:r w:rsidRPr="00BA1B01">
        <w:rPr>
          <w:rFonts w:ascii="Proxima Nova Alt Rg" w:hAnsi="Proxima Nova Alt Rg" w:cs="Arial"/>
          <w:color w:val="111111"/>
          <w:sz w:val="20"/>
          <w:szCs w:val="20"/>
        </w:rPr>
        <w:t xml:space="preserve">Use </w:t>
      </w:r>
      <w:proofErr w:type="spellStart"/>
      <w:r w:rsidRPr="00BA1B01">
        <w:rPr>
          <w:rFonts w:ascii="Proxima Nova Alt Rg" w:hAnsi="Proxima Nova Alt Rg" w:cs="Arial"/>
          <w:color w:val="111111"/>
          <w:sz w:val="20"/>
          <w:szCs w:val="20"/>
        </w:rPr>
        <w:t>GraphQL</w:t>
      </w:r>
      <w:proofErr w:type="spellEnd"/>
      <w:r w:rsidRPr="00BA1B01">
        <w:rPr>
          <w:rFonts w:ascii="Proxima Nova Alt Rg" w:hAnsi="Proxima Nova Alt Rg" w:cs="Arial"/>
          <w:color w:val="111111"/>
          <w:sz w:val="20"/>
          <w:szCs w:val="20"/>
        </w:rPr>
        <w:t xml:space="preserve"> for a very simple and flexible frontend developer workflow. GraphQL is a crucial component for delivering high feature velocity. Your GraphQL layer should also support the following 2 </w:t>
      </w:r>
      <w:r w:rsidR="00741C26" w:rsidRPr="00BA1B01">
        <w:rPr>
          <w:rFonts w:ascii="Proxima Nova Alt Rg" w:hAnsi="Proxima Nova Alt Rg" w:cs="Arial"/>
          <w:color w:val="111111"/>
          <w:sz w:val="20"/>
          <w:szCs w:val="20"/>
        </w:rPr>
        <w:t>properties</w:t>
      </w:r>
      <w:r w:rsidR="00741C26">
        <w:rPr>
          <w:rFonts w:ascii="Proxima Nova Alt Rg" w:hAnsi="Proxima Nova Alt Rg" w:cs="Arial"/>
          <w:color w:val="111111"/>
          <w:sz w:val="20"/>
          <w:szCs w:val="20"/>
        </w:rPr>
        <w:t>:</w:t>
      </w:r>
    </w:p>
    <w:p w14:paraId="10A05A06" w14:textId="7DDF9F6D" w:rsidR="00D0479C" w:rsidRPr="00BA1B01" w:rsidRDefault="0029449A" w:rsidP="00D0479C">
      <w:pPr>
        <w:pStyle w:val="NormalWeb"/>
        <w:numPr>
          <w:ilvl w:val="0"/>
          <w:numId w:val="25"/>
        </w:numPr>
        <w:shd w:val="clear" w:color="auto" w:fill="FDFDFD"/>
        <w:spacing w:before="0" w:beforeAutospacing="0" w:after="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Low latency</w:t>
      </w:r>
      <w:r w:rsidR="00D0479C" w:rsidRPr="00BA1B01">
        <w:rPr>
          <w:rFonts w:ascii="Proxima Nova Alt Rg" w:hAnsi="Proxima Nova Alt Rg" w:cs="Arial"/>
          <w:color w:val="111111"/>
          <w:sz w:val="20"/>
          <w:szCs w:val="20"/>
        </w:rPr>
        <w:t xml:space="preserve">: An end-user should see instant feedback of an action and not have to wait long on an API (&lt;100ms ideal, </w:t>
      </w:r>
      <w:r w:rsidRPr="00BA1B01">
        <w:rPr>
          <w:rFonts w:ascii="Proxima Nova Alt Rg" w:hAnsi="Proxima Nova Alt Rg" w:cs="Arial"/>
          <w:color w:val="111111"/>
          <w:sz w:val="20"/>
          <w:szCs w:val="20"/>
        </w:rPr>
        <w:t>up to</w:t>
      </w:r>
      <w:r w:rsidR="00D0479C" w:rsidRPr="00BA1B01">
        <w:rPr>
          <w:rFonts w:ascii="Proxima Nova Alt Rg" w:hAnsi="Proxima Nova Alt Rg" w:cs="Arial"/>
          <w:color w:val="111111"/>
          <w:sz w:val="20"/>
          <w:szCs w:val="20"/>
        </w:rPr>
        <w:t xml:space="preserve"> 1 second at worst).</w:t>
      </w:r>
    </w:p>
    <w:p w14:paraId="72AA4A74" w14:textId="2F2DC03B" w:rsidR="00D0479C" w:rsidRDefault="00D0479C" w:rsidP="00D0479C">
      <w:pPr>
        <w:pStyle w:val="NormalWeb"/>
        <w:numPr>
          <w:ilvl w:val="0"/>
          <w:numId w:val="25"/>
        </w:numPr>
        <w:shd w:val="clear" w:color="auto" w:fill="FDFDFD"/>
        <w:spacing w:before="0" w:beforeAutospacing="0" w:after="22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Support subscriptions</w:t>
      </w:r>
      <w:r w:rsidRPr="00BA1B01">
        <w:rPr>
          <w:rFonts w:ascii="Proxima Nova Alt Rg" w:hAnsi="Proxima Nova Alt Rg" w:cs="Arial"/>
          <w:color w:val="111111"/>
          <w:sz w:val="20"/>
          <w:szCs w:val="20"/>
        </w:rPr>
        <w:t>: Consume information “</w:t>
      </w:r>
      <w:r w:rsidR="00157518" w:rsidRPr="00BA1B01">
        <w:rPr>
          <w:rFonts w:ascii="Proxima Nova Alt Rg" w:hAnsi="Proxima Nova Alt Rg" w:cs="Arial"/>
          <w:color w:val="111111"/>
          <w:sz w:val="20"/>
          <w:szCs w:val="20"/>
        </w:rPr>
        <w:t>Realtime</w:t>
      </w:r>
      <w:r w:rsidRPr="00BA1B01">
        <w:rPr>
          <w:rFonts w:ascii="Proxima Nova Alt Rg" w:hAnsi="Proxima Nova Alt Rg" w:cs="Arial"/>
          <w:color w:val="111111"/>
          <w:sz w:val="20"/>
          <w:szCs w:val="20"/>
        </w:rPr>
        <w:t>” from the backend via GraphQL Subscriptions. Avoid the use of continuous polling (thereby reducing resource consumption).</w:t>
      </w:r>
    </w:p>
    <w:p w14:paraId="7583036A" w14:textId="77777777" w:rsidR="00182B74" w:rsidRDefault="00182B74" w:rsidP="00B74B99">
      <w:pPr>
        <w:pStyle w:val="Heading2"/>
        <w:numPr>
          <w:ilvl w:val="0"/>
          <w:numId w:val="0"/>
        </w:numPr>
        <w:shd w:val="clear" w:color="auto" w:fill="FDFDFD"/>
        <w:spacing w:before="0"/>
        <w:rPr>
          <w:rFonts w:ascii="Proxima Nova Alt Rg" w:hAnsi="Proxima Nova Alt Rg" w:cs="Arial"/>
          <w:b/>
          <w:bCs/>
          <w:color w:val="111111"/>
          <w:sz w:val="28"/>
          <w:szCs w:val="28"/>
        </w:rPr>
      </w:pPr>
      <w:bookmarkStart w:id="23" w:name="_Toc21541163"/>
      <w:bookmarkStart w:id="24" w:name="_Toc21541743"/>
      <w:bookmarkStart w:id="25" w:name="_Toc21951012"/>
    </w:p>
    <w:p w14:paraId="09F73FC7" w14:textId="209454B9" w:rsidR="00D0479C" w:rsidRDefault="00D0479C" w:rsidP="00B74B99">
      <w:pPr>
        <w:pStyle w:val="Heading2"/>
        <w:numPr>
          <w:ilvl w:val="0"/>
          <w:numId w:val="0"/>
        </w:numPr>
        <w:shd w:val="clear" w:color="auto" w:fill="FDFDFD"/>
        <w:spacing w:before="0"/>
        <w:rPr>
          <w:rFonts w:ascii="Proxima Nova Alt Rg" w:hAnsi="Proxima Nova Alt Rg" w:cs="Arial"/>
          <w:b/>
          <w:bCs/>
          <w:color w:val="111111"/>
          <w:sz w:val="28"/>
          <w:szCs w:val="28"/>
        </w:rPr>
      </w:pPr>
      <w:r w:rsidRPr="00BA1B01">
        <w:rPr>
          <w:rFonts w:ascii="Proxima Nova Alt Rg" w:hAnsi="Proxima Nova Alt Rg" w:cs="Arial"/>
          <w:b/>
          <w:bCs/>
          <w:color w:val="111111"/>
          <w:sz w:val="28"/>
          <w:szCs w:val="28"/>
        </w:rPr>
        <w:t xml:space="preserve">Factor #2: Reliable </w:t>
      </w:r>
      <w:proofErr w:type="spellStart"/>
      <w:r w:rsidRPr="00BA1B01">
        <w:rPr>
          <w:rFonts w:ascii="Proxima Nova Alt Rg" w:hAnsi="Proxima Nova Alt Rg" w:cs="Arial"/>
          <w:b/>
          <w:bCs/>
          <w:color w:val="111111"/>
          <w:sz w:val="28"/>
          <w:szCs w:val="28"/>
        </w:rPr>
        <w:t>eventing</w:t>
      </w:r>
      <w:bookmarkEnd w:id="23"/>
      <w:bookmarkEnd w:id="24"/>
      <w:bookmarkEnd w:id="25"/>
      <w:proofErr w:type="spellEnd"/>
    </w:p>
    <w:p w14:paraId="77D6D24C" w14:textId="77777777" w:rsidR="0033240C" w:rsidRPr="0033240C" w:rsidRDefault="0033240C" w:rsidP="0033240C"/>
    <w:p w14:paraId="6D565DAD" w14:textId="77C2BCF4" w:rsidR="00D0479C" w:rsidRPr="00BA1B01" w:rsidRDefault="00D0479C" w:rsidP="00D0479C">
      <w:pPr>
        <w:pStyle w:val="NormalWeb"/>
        <w:shd w:val="clear" w:color="auto" w:fill="FDFDFD"/>
        <w:spacing w:before="0" w:beforeAutospacing="0" w:after="220" w:afterAutospacing="0"/>
        <w:rPr>
          <w:rFonts w:ascii="Proxima Nova Alt Rg" w:hAnsi="Proxima Nova Alt Rg"/>
        </w:rPr>
      </w:pPr>
      <w:r w:rsidRPr="00BA1B01">
        <w:rPr>
          <w:rFonts w:ascii="Proxima Nova Alt Rg" w:hAnsi="Proxima Nova Alt Rg" w:cs="Arial"/>
          <w:color w:val="111111"/>
          <w:sz w:val="20"/>
          <w:szCs w:val="20"/>
        </w:rPr>
        <w:lastRenderedPageBreak/>
        <w:t xml:space="preserve">Remove in-memory state manipulation in your backend APIs and persist them as atomic events instead. Having an immutable event log helps in crash recovery, </w:t>
      </w:r>
      <w:r w:rsidR="00741C26" w:rsidRPr="00BA1B01">
        <w:rPr>
          <w:rFonts w:ascii="Proxima Nova Alt Rg" w:hAnsi="Proxima Nova Alt Rg" w:cs="Arial"/>
          <w:color w:val="111111"/>
          <w:sz w:val="20"/>
          <w:szCs w:val="20"/>
        </w:rPr>
        <w:t>replicability</w:t>
      </w:r>
      <w:r w:rsidRPr="00BA1B01">
        <w:rPr>
          <w:rFonts w:ascii="Proxima Nova Alt Rg" w:hAnsi="Proxima Nova Alt Rg" w:cs="Arial"/>
          <w:color w:val="111111"/>
          <w:sz w:val="20"/>
          <w:szCs w:val="20"/>
        </w:rPr>
        <w:t xml:space="preserve"> and observability among others. Your event system should have the following 2 properties:</w:t>
      </w:r>
    </w:p>
    <w:p w14:paraId="2554B261" w14:textId="77777777" w:rsidR="00D0479C" w:rsidRPr="00BA1B01" w:rsidRDefault="00D0479C" w:rsidP="00D0479C">
      <w:pPr>
        <w:pStyle w:val="NormalWeb"/>
        <w:numPr>
          <w:ilvl w:val="0"/>
          <w:numId w:val="26"/>
        </w:numPr>
        <w:shd w:val="clear" w:color="auto" w:fill="FDFDFD"/>
        <w:spacing w:before="0" w:beforeAutospacing="0" w:after="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Atomic</w:t>
      </w:r>
      <w:r w:rsidRPr="00BA1B01">
        <w:rPr>
          <w:rFonts w:ascii="Proxima Nova Alt Rg" w:hAnsi="Proxima Nova Alt Rg" w:cs="Arial"/>
          <w:color w:val="111111"/>
          <w:sz w:val="20"/>
          <w:szCs w:val="20"/>
        </w:rPr>
        <w:t>: Mutations to the application state should atomically create event(s).</w:t>
      </w:r>
    </w:p>
    <w:p w14:paraId="3D4C08E2" w14:textId="77777777" w:rsidR="00D0479C" w:rsidRPr="00BA1B01" w:rsidRDefault="00D0479C" w:rsidP="00D0479C">
      <w:pPr>
        <w:pStyle w:val="NormalWeb"/>
        <w:numPr>
          <w:ilvl w:val="0"/>
          <w:numId w:val="26"/>
        </w:numPr>
        <w:shd w:val="clear" w:color="auto" w:fill="FDFDFD"/>
        <w:spacing w:before="0" w:beforeAutospacing="0" w:after="22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Reliable</w:t>
      </w:r>
      <w:r w:rsidRPr="00BA1B01">
        <w:rPr>
          <w:rFonts w:ascii="Proxima Nova Alt Rg" w:hAnsi="Proxima Nova Alt Rg" w:cs="Arial"/>
          <w:color w:val="111111"/>
          <w:sz w:val="20"/>
          <w:szCs w:val="20"/>
        </w:rPr>
        <w:t>: Events once emitted should be delivered (to any consumer) at least once.</w:t>
      </w:r>
    </w:p>
    <w:p w14:paraId="22B76BB4" w14:textId="2C48D2E2" w:rsidR="00D0479C" w:rsidRPr="00BA1B01" w:rsidRDefault="00D0479C" w:rsidP="00D0479C">
      <w:pPr>
        <w:pStyle w:val="NormalWeb"/>
        <w:shd w:val="clear" w:color="auto" w:fill="FDFDFD"/>
        <w:spacing w:before="0" w:beforeAutospacing="0" w:after="0" w:afterAutospacing="0"/>
        <w:rPr>
          <w:rFonts w:ascii="Proxima Nova Alt Rg" w:hAnsi="Proxima Nova Alt Rg"/>
        </w:rPr>
      </w:pPr>
      <w:r w:rsidRPr="00BA1B01">
        <w:rPr>
          <w:rFonts w:ascii="Proxima Nova Alt Rg" w:hAnsi="Proxima Nova Alt Rg"/>
        </w:rPr>
        <w:t> </w:t>
      </w:r>
    </w:p>
    <w:p w14:paraId="22A61B14" w14:textId="77777777" w:rsidR="00741C26" w:rsidRDefault="00741C26">
      <w:pPr>
        <w:rPr>
          <w:rFonts w:ascii="Proxima Nova Alt Rg" w:eastAsiaTheme="majorEastAsia" w:hAnsi="Proxima Nova Alt Rg" w:cs="Arial"/>
          <w:b/>
          <w:bCs/>
          <w:color w:val="111111"/>
          <w:sz w:val="28"/>
          <w:szCs w:val="28"/>
        </w:rPr>
      </w:pPr>
      <w:bookmarkStart w:id="26" w:name="_Toc21541164"/>
      <w:bookmarkStart w:id="27" w:name="_Toc21541744"/>
      <w:r>
        <w:rPr>
          <w:rFonts w:ascii="Proxima Nova Alt Rg" w:hAnsi="Proxima Nova Alt Rg" w:cs="Arial"/>
          <w:b/>
          <w:bCs/>
          <w:color w:val="111111"/>
          <w:sz w:val="28"/>
          <w:szCs w:val="28"/>
        </w:rPr>
        <w:br w:type="page"/>
      </w:r>
    </w:p>
    <w:p w14:paraId="71AB91A2" w14:textId="757B9F95" w:rsidR="00D0479C" w:rsidRPr="00BA1B01" w:rsidRDefault="00D0479C" w:rsidP="00BA1B01">
      <w:pPr>
        <w:pStyle w:val="Heading2"/>
        <w:numPr>
          <w:ilvl w:val="0"/>
          <w:numId w:val="0"/>
        </w:numPr>
        <w:shd w:val="clear" w:color="auto" w:fill="FDFDFD"/>
        <w:spacing w:before="0"/>
        <w:ind w:left="576" w:hanging="576"/>
        <w:rPr>
          <w:rFonts w:ascii="Proxima Nova Alt Rg" w:hAnsi="Proxima Nova Alt Rg"/>
        </w:rPr>
      </w:pPr>
      <w:bookmarkStart w:id="28" w:name="_Toc21951013"/>
      <w:r w:rsidRPr="00BA1B01">
        <w:rPr>
          <w:rFonts w:ascii="Proxima Nova Alt Rg" w:hAnsi="Proxima Nova Alt Rg" w:cs="Arial"/>
          <w:b/>
          <w:bCs/>
          <w:color w:val="111111"/>
          <w:sz w:val="28"/>
          <w:szCs w:val="28"/>
        </w:rPr>
        <w:lastRenderedPageBreak/>
        <w:t>Factor #3: Async serverless</w:t>
      </w:r>
      <w:bookmarkEnd w:id="26"/>
      <w:bookmarkEnd w:id="27"/>
      <w:bookmarkEnd w:id="28"/>
    </w:p>
    <w:p w14:paraId="5DFEEB5C" w14:textId="50F0B7B2" w:rsidR="00D0479C" w:rsidRPr="00BA1B01" w:rsidRDefault="00D0479C" w:rsidP="00D0479C">
      <w:pPr>
        <w:pStyle w:val="NormalWeb"/>
        <w:shd w:val="clear" w:color="auto" w:fill="FDFDFD"/>
        <w:spacing w:before="0" w:beforeAutospacing="0" w:after="220" w:afterAutospacing="0"/>
        <w:rPr>
          <w:rFonts w:ascii="Proxima Nova Alt Rg" w:hAnsi="Proxima Nova Alt Rg"/>
        </w:rPr>
      </w:pPr>
      <w:r w:rsidRPr="00BA1B01">
        <w:rPr>
          <w:rFonts w:ascii="Proxima Nova Alt Rg" w:hAnsi="Proxima Nova Alt Rg" w:cs="Arial"/>
          <w:color w:val="111111"/>
          <w:sz w:val="20"/>
          <w:szCs w:val="20"/>
        </w:rPr>
        <w:t xml:space="preserve">Write business logic as event handlers. Deploy these event handlers on serverless compute. Serverless minimizes backend ops and gives free scalability while being cost-efficient. The serverless backends should follow </w:t>
      </w:r>
      <w:r w:rsidR="00741C26">
        <w:rPr>
          <w:rFonts w:ascii="Proxima Nova Alt Rg" w:hAnsi="Proxima Nova Alt Rg" w:cs="Arial"/>
          <w:color w:val="111111"/>
          <w:sz w:val="20"/>
          <w:szCs w:val="20"/>
        </w:rPr>
        <w:t xml:space="preserve">these </w:t>
      </w:r>
      <w:r w:rsidR="00741C26" w:rsidRPr="00BA1B01">
        <w:rPr>
          <w:rFonts w:ascii="Proxima Nova Alt Rg" w:hAnsi="Proxima Nova Alt Rg" w:cs="Arial"/>
          <w:color w:val="111111"/>
          <w:sz w:val="20"/>
          <w:szCs w:val="20"/>
        </w:rPr>
        <w:t>best practices</w:t>
      </w:r>
      <w:r w:rsidRPr="00BA1B01">
        <w:rPr>
          <w:rFonts w:ascii="Proxima Nova Alt Rg" w:hAnsi="Proxima Nova Alt Rg" w:cs="Arial"/>
          <w:color w:val="111111"/>
          <w:sz w:val="20"/>
          <w:szCs w:val="20"/>
        </w:rPr>
        <w:t>:</w:t>
      </w:r>
    </w:p>
    <w:p w14:paraId="17981DD6" w14:textId="77777777" w:rsidR="00D0479C" w:rsidRPr="00BA1B01" w:rsidRDefault="00D0479C" w:rsidP="00D0479C">
      <w:pPr>
        <w:pStyle w:val="NormalWeb"/>
        <w:numPr>
          <w:ilvl w:val="0"/>
          <w:numId w:val="27"/>
        </w:numPr>
        <w:shd w:val="clear" w:color="auto" w:fill="FDFDFD"/>
        <w:spacing w:before="0" w:beforeAutospacing="0" w:after="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Idempotent</w:t>
      </w:r>
      <w:r w:rsidRPr="00BA1B01">
        <w:rPr>
          <w:rFonts w:ascii="Proxima Nova Alt Rg" w:hAnsi="Proxima Nova Alt Rg" w:cs="Arial"/>
          <w:color w:val="111111"/>
          <w:sz w:val="20"/>
          <w:szCs w:val="20"/>
        </w:rPr>
        <w:t>: The code should be prepared for at least once (for same event) delivery of events.</w:t>
      </w:r>
    </w:p>
    <w:p w14:paraId="41BD666C" w14:textId="77777777" w:rsidR="00D0479C" w:rsidRPr="00BA1B01" w:rsidRDefault="00D0479C" w:rsidP="00D0479C">
      <w:pPr>
        <w:pStyle w:val="NormalWeb"/>
        <w:numPr>
          <w:ilvl w:val="0"/>
          <w:numId w:val="27"/>
        </w:numPr>
        <w:shd w:val="clear" w:color="auto" w:fill="FDFDFD"/>
        <w:spacing w:before="0" w:beforeAutospacing="0" w:after="220" w:afterAutospacing="0"/>
        <w:ind w:left="1180"/>
        <w:textAlignment w:val="baseline"/>
        <w:rPr>
          <w:rFonts w:ascii="Proxima Nova Alt Rg" w:hAnsi="Proxima Nova Alt Rg" w:cs="Arial"/>
          <w:color w:val="111111"/>
          <w:sz w:val="20"/>
          <w:szCs w:val="20"/>
        </w:rPr>
      </w:pPr>
      <w:r w:rsidRPr="00BA1B01">
        <w:rPr>
          <w:rFonts w:ascii="Proxima Nova Alt Rg" w:hAnsi="Proxima Nova Alt Rg" w:cs="Arial"/>
          <w:b/>
          <w:bCs/>
          <w:color w:val="111111"/>
          <w:sz w:val="20"/>
          <w:szCs w:val="20"/>
        </w:rPr>
        <w:t>Out-of-order</w:t>
      </w:r>
      <w:r w:rsidRPr="00BA1B01">
        <w:rPr>
          <w:rFonts w:ascii="Proxima Nova Alt Rg" w:hAnsi="Proxima Nova Alt Rg" w:cs="Arial"/>
          <w:color w:val="111111"/>
          <w:sz w:val="20"/>
          <w:szCs w:val="20"/>
        </w:rPr>
        <w:t>: Events may not be guaranteed to be received in the order of creation. The code should not depend on any expected sequence of events.</w:t>
      </w:r>
    </w:p>
    <w:p w14:paraId="1A0F023F" w14:textId="77777777" w:rsidR="00D0479C" w:rsidRPr="00BA1B01" w:rsidRDefault="00F878A6" w:rsidP="00D0479C">
      <w:pPr>
        <w:rPr>
          <w:rFonts w:ascii="Proxima Nova Alt Rg" w:hAnsi="Proxima Nova Alt Rg" w:cs="Times New Roman"/>
          <w:sz w:val="24"/>
          <w:szCs w:val="24"/>
        </w:rPr>
      </w:pPr>
      <w:r>
        <w:rPr>
          <w:rFonts w:ascii="Proxima Nova Alt Rg" w:hAnsi="Proxima Nova Alt Rg"/>
          <w:noProof/>
        </w:rPr>
        <w:pict w14:anchorId="131E8BA6">
          <v:rect id="_x0000_i1025" alt="" style="width:451.3pt;height:.05pt;mso-width-percent:0;mso-height-percent:0;mso-width-percent:0;mso-height-percent:0" o:hralign="center" o:hrstd="t" o:hr="t" fillcolor="#a0a0a0" stroked="f"/>
        </w:pict>
      </w:r>
    </w:p>
    <w:p w14:paraId="4CD5E987" w14:textId="05A1E364" w:rsidR="00D0479C" w:rsidRPr="00BA1B01" w:rsidRDefault="00D0479C" w:rsidP="00D0479C">
      <w:pPr>
        <w:pStyle w:val="NormalWeb"/>
        <w:shd w:val="clear" w:color="auto" w:fill="FDFDFD"/>
        <w:spacing w:before="0" w:beforeAutospacing="0" w:after="0" w:afterAutospacing="0"/>
        <w:rPr>
          <w:rFonts w:ascii="Proxima Nova Alt Rg" w:hAnsi="Proxima Nova Alt Rg"/>
        </w:rPr>
      </w:pPr>
      <w:r w:rsidRPr="00BA1B01">
        <w:rPr>
          <w:rFonts w:ascii="Proxima Nova Alt Rg" w:hAnsi="Proxima Nova Alt Rg" w:cs="Arial"/>
          <w:color w:val="111111"/>
          <w:sz w:val="20"/>
          <w:szCs w:val="20"/>
        </w:rPr>
        <w:t xml:space="preserve">In short, a </w:t>
      </w:r>
      <w:r w:rsidR="00741C26">
        <w:rPr>
          <w:rFonts w:ascii="Proxima Nova Alt Rg" w:hAnsi="Proxima Nova Alt Rg" w:cs="Arial"/>
          <w:color w:val="111111"/>
          <w:sz w:val="20"/>
          <w:szCs w:val="20"/>
        </w:rPr>
        <w:t>tri-</w:t>
      </w:r>
      <w:r w:rsidRPr="00BA1B01">
        <w:rPr>
          <w:rFonts w:ascii="Proxima Nova Alt Rg" w:hAnsi="Proxima Nova Alt Rg" w:cs="Arial"/>
          <w:color w:val="111111"/>
          <w:sz w:val="20"/>
          <w:szCs w:val="20"/>
        </w:rPr>
        <w:t xml:space="preserve">factor app requires you to remove state from your code and put it in your datastore and/or event queues as much as possible. Cloud vendors make it easy to scale and replicate your datastore, event-queues and compute backend. Consuming asynchronous information and performing sync actions in the frontend requires a high-performant </w:t>
      </w:r>
      <w:r w:rsidR="0029449A" w:rsidRPr="00BA1B01">
        <w:rPr>
          <w:rFonts w:ascii="Proxima Nova Alt Rg" w:hAnsi="Proxima Nova Alt Rg" w:cs="Arial"/>
          <w:color w:val="111111"/>
          <w:sz w:val="20"/>
          <w:szCs w:val="20"/>
        </w:rPr>
        <w:t>Realtime</w:t>
      </w:r>
      <w:r w:rsidRPr="00BA1B01">
        <w:rPr>
          <w:rFonts w:ascii="Proxima Nova Alt Rg" w:hAnsi="Proxima Nova Alt Rg" w:cs="Arial"/>
          <w:color w:val="111111"/>
          <w:sz w:val="20"/>
          <w:szCs w:val="20"/>
        </w:rPr>
        <w:t xml:space="preserve"> GraphQL API.</w:t>
      </w:r>
    </w:p>
    <w:p w14:paraId="456CB430" w14:textId="7FE21BCA" w:rsidR="00D0479C" w:rsidRPr="00BA1B01" w:rsidRDefault="00D0479C" w:rsidP="00D0479C">
      <w:pPr>
        <w:pStyle w:val="NormalWeb"/>
        <w:shd w:val="clear" w:color="auto" w:fill="FDFDFD"/>
        <w:spacing w:before="0" w:beforeAutospacing="0" w:after="0" w:afterAutospacing="0"/>
        <w:rPr>
          <w:rFonts w:ascii="Proxima Nova Alt Rg" w:hAnsi="Proxima Nova Alt Rg" w:cs="Arial"/>
          <w:color w:val="111111"/>
          <w:sz w:val="20"/>
          <w:szCs w:val="20"/>
        </w:rPr>
      </w:pPr>
      <w:r w:rsidRPr="00BA1B01">
        <w:rPr>
          <w:rFonts w:ascii="Proxima Nova Alt Rg" w:hAnsi="Proxima Nova Alt Rg" w:cs="Arial"/>
          <w:color w:val="111111"/>
          <w:sz w:val="20"/>
          <w:szCs w:val="20"/>
        </w:rPr>
        <w:t xml:space="preserve">An interesting </w:t>
      </w:r>
      <w:r w:rsidR="0029449A" w:rsidRPr="00BA1B01">
        <w:rPr>
          <w:rFonts w:ascii="Proxima Nova Alt Rg" w:hAnsi="Proxima Nova Alt Rg" w:cs="Arial"/>
          <w:color w:val="111111"/>
          <w:sz w:val="20"/>
          <w:szCs w:val="20"/>
        </w:rPr>
        <w:t>side note</w:t>
      </w:r>
      <w:r w:rsidRPr="00BA1B01">
        <w:rPr>
          <w:rFonts w:ascii="Proxima Nova Alt Rg" w:hAnsi="Proxima Nova Alt Rg" w:cs="Arial"/>
          <w:color w:val="111111"/>
          <w:sz w:val="20"/>
          <w:szCs w:val="20"/>
        </w:rPr>
        <w:t xml:space="preserve">: A 3factor app’s architecture is analogous to the redux dataflow model on a react </w:t>
      </w:r>
      <w:proofErr w:type="gramStart"/>
      <w:r w:rsidRPr="00BA1B01">
        <w:rPr>
          <w:rFonts w:ascii="Proxima Nova Alt Rg" w:hAnsi="Proxima Nova Alt Rg" w:cs="Arial"/>
          <w:color w:val="111111"/>
          <w:sz w:val="20"/>
          <w:szCs w:val="20"/>
        </w:rPr>
        <w:t>app, but</w:t>
      </w:r>
      <w:proofErr w:type="gramEnd"/>
      <w:r w:rsidRPr="00BA1B01">
        <w:rPr>
          <w:rFonts w:ascii="Proxima Nova Alt Rg" w:hAnsi="Proxima Nova Alt Rg" w:cs="Arial"/>
          <w:color w:val="111111"/>
          <w:sz w:val="20"/>
          <w:szCs w:val="20"/>
        </w:rPr>
        <w:t xml:space="preserve"> applied to the </w:t>
      </w:r>
      <w:r w:rsidR="0029449A" w:rsidRPr="00BA1B01">
        <w:rPr>
          <w:rFonts w:ascii="Proxima Nova Alt Rg" w:hAnsi="Proxima Nova Alt Rg" w:cs="Arial"/>
          <w:color w:val="111111"/>
          <w:sz w:val="20"/>
          <w:szCs w:val="20"/>
        </w:rPr>
        <w:t>full stack</w:t>
      </w:r>
      <w:r w:rsidRPr="00BA1B01">
        <w:rPr>
          <w:rFonts w:ascii="Proxima Nova Alt Rg" w:hAnsi="Proxima Nova Alt Rg" w:cs="Arial"/>
          <w:color w:val="111111"/>
          <w:sz w:val="20"/>
          <w:szCs w:val="20"/>
        </w:rPr>
        <w:t>.</w:t>
      </w:r>
    </w:p>
    <w:p w14:paraId="330F3F35" w14:textId="77777777" w:rsidR="00D0479C" w:rsidRPr="00BA1B01" w:rsidRDefault="00D0479C" w:rsidP="00D0479C">
      <w:pPr>
        <w:pStyle w:val="NormalWeb"/>
        <w:shd w:val="clear" w:color="auto" w:fill="FDFDFD"/>
        <w:spacing w:before="0" w:beforeAutospacing="0" w:after="0" w:afterAutospacing="0"/>
        <w:rPr>
          <w:rFonts w:ascii="Proxima Nova Alt Rg" w:hAnsi="Proxima Nova Alt Rg"/>
        </w:rPr>
      </w:pPr>
    </w:p>
    <w:p w14:paraId="701C91F1" w14:textId="77777777" w:rsidR="00741C26" w:rsidRDefault="00741C26">
      <w:pPr>
        <w:rPr>
          <w:rFonts w:ascii="Proxima Nova Alt Rg" w:eastAsia="Times New Roman" w:hAnsi="Proxima Nova Alt Rg" w:cs="Arial"/>
          <w:b/>
          <w:bCs/>
          <w:color w:val="111111"/>
          <w:sz w:val="36"/>
          <w:szCs w:val="36"/>
        </w:rPr>
      </w:pPr>
      <w:r>
        <w:rPr>
          <w:rFonts w:ascii="Proxima Nova Alt Rg" w:hAnsi="Proxima Nova Alt Rg" w:cs="Arial"/>
          <w:b/>
          <w:bCs/>
          <w:color w:val="111111"/>
          <w:sz w:val="36"/>
          <w:szCs w:val="36"/>
        </w:rPr>
        <w:br w:type="page"/>
      </w:r>
    </w:p>
    <w:p w14:paraId="76496E99" w14:textId="75D46466" w:rsidR="00D0479C" w:rsidRPr="00BA1B01" w:rsidRDefault="00D0479C" w:rsidP="00D0479C">
      <w:pPr>
        <w:pStyle w:val="NormalWeb"/>
        <w:shd w:val="clear" w:color="auto" w:fill="FDFDFD"/>
        <w:spacing w:before="0" w:beforeAutospacing="0" w:after="0" w:afterAutospacing="0"/>
        <w:rPr>
          <w:rFonts w:ascii="Proxima Nova Alt Rg" w:hAnsi="Proxima Nova Alt Rg" w:cs="Arial"/>
          <w:b/>
          <w:bCs/>
          <w:color w:val="111111"/>
          <w:sz w:val="36"/>
          <w:szCs w:val="36"/>
        </w:rPr>
      </w:pPr>
      <w:r w:rsidRPr="00BA1B01">
        <w:rPr>
          <w:rFonts w:ascii="Proxima Nova Alt Rg" w:hAnsi="Proxima Nova Alt Rg" w:cs="Arial"/>
          <w:b/>
          <w:bCs/>
          <w:color w:val="111111"/>
          <w:sz w:val="36"/>
          <w:szCs w:val="36"/>
        </w:rPr>
        <w:lastRenderedPageBreak/>
        <w:t>Client Architecture</w:t>
      </w:r>
    </w:p>
    <w:p w14:paraId="349A6EA1" w14:textId="77777777" w:rsidR="00D0479C" w:rsidRPr="00BA1B01" w:rsidRDefault="00D0479C" w:rsidP="00D0479C">
      <w:pPr>
        <w:pStyle w:val="NormalWeb"/>
        <w:shd w:val="clear" w:color="auto" w:fill="FDFDFD"/>
        <w:spacing w:before="0" w:beforeAutospacing="0" w:after="0" w:afterAutospacing="0"/>
        <w:rPr>
          <w:rFonts w:ascii="Proxima Nova Alt Rg" w:hAnsi="Proxima Nova Alt Rg"/>
        </w:rPr>
      </w:pPr>
    </w:p>
    <w:p w14:paraId="20997BEB" w14:textId="77777777" w:rsidR="00D568BA" w:rsidRDefault="00820545" w:rsidP="00D0479C">
      <w:pPr>
        <w:pStyle w:val="NormalWeb"/>
        <w:spacing w:before="0" w:beforeAutospacing="0" w:after="220" w:afterAutospacing="0"/>
        <w:rPr>
          <w:rFonts w:ascii="Proxima Nova Alt Rg" w:hAnsi="Proxima Nova Alt Rg" w:cs="Arial"/>
          <w:color w:val="000000"/>
          <w:sz w:val="20"/>
          <w:szCs w:val="20"/>
        </w:rPr>
      </w:pPr>
      <w:r w:rsidRPr="00820545">
        <w:rPr>
          <w:rFonts w:ascii="Proxima Nova Alt Rg" w:hAnsi="Proxima Nova Alt Rg" w:cs="Arial"/>
          <w:color w:val="000000"/>
          <w:sz w:val="20"/>
          <w:szCs w:val="20"/>
        </w:rPr>
        <w:t>Flutter is Google’s UI toolkit for building beautiful, natively compiled applications for mobile, web, and desktop from a single codebase.</w:t>
      </w:r>
    </w:p>
    <w:p w14:paraId="2E7450C5" w14:textId="74BD635A" w:rsidR="00820545" w:rsidRDefault="00820545" w:rsidP="00D0479C">
      <w:pPr>
        <w:pStyle w:val="NormalWeb"/>
        <w:spacing w:before="0" w:beforeAutospacing="0" w:after="220" w:afterAutospacing="0"/>
        <w:rPr>
          <w:rFonts w:ascii="Proxima Nova Alt Rg" w:hAnsi="Proxima Nova Alt Rg" w:cs="Arial"/>
          <w:color w:val="000000"/>
          <w:sz w:val="20"/>
          <w:szCs w:val="20"/>
        </w:rPr>
      </w:pPr>
      <w:r w:rsidRPr="00820545">
        <w:rPr>
          <w:rFonts w:ascii="Proxima Nova Alt Rg" w:hAnsi="Proxima Nova Alt Rg" w:cs="Arial"/>
          <w:color w:val="000000"/>
          <w:sz w:val="20"/>
          <w:szCs w:val="20"/>
        </w:rPr>
        <w:t xml:space="preserve"> </w:t>
      </w:r>
      <w:r w:rsidR="00D568BA" w:rsidRPr="00BA1B01">
        <w:rPr>
          <w:rFonts w:ascii="Proxima Nova Alt Rg" w:hAnsi="Proxima Nova Alt Rg" w:cs="Arial"/>
          <w:noProof/>
          <w:color w:val="000000"/>
          <w:sz w:val="20"/>
          <w:szCs w:val="20"/>
          <w:bdr w:val="none" w:sz="0" w:space="0" w:color="auto" w:frame="1"/>
        </w:rPr>
        <w:drawing>
          <wp:inline distT="0" distB="0" distL="0" distR="0" wp14:anchorId="79FD9A35" wp14:editId="1111D8F8">
            <wp:extent cx="5728970" cy="3393440"/>
            <wp:effectExtent l="0" t="0" r="5080" b="0"/>
            <wp:docPr id="34" name="Picture 34" descr="Flut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tter architec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3393440"/>
                    </a:xfrm>
                    <a:prstGeom prst="rect">
                      <a:avLst/>
                    </a:prstGeom>
                    <a:noFill/>
                    <a:ln>
                      <a:noFill/>
                    </a:ln>
                  </pic:spPr>
                </pic:pic>
              </a:graphicData>
            </a:graphic>
          </wp:inline>
        </w:drawing>
      </w:r>
    </w:p>
    <w:p w14:paraId="7A24E9A0" w14:textId="0BE1D312" w:rsidR="00D0479C" w:rsidRPr="00BA1B01" w:rsidRDefault="004C16F1" w:rsidP="00D0479C">
      <w:pPr>
        <w:pStyle w:val="NormalWeb"/>
        <w:spacing w:before="0" w:beforeAutospacing="0" w:after="220" w:afterAutospacing="0"/>
        <w:rPr>
          <w:rFonts w:ascii="Proxima Nova Alt Rg" w:hAnsi="Proxima Nova Alt Rg"/>
        </w:rPr>
      </w:pPr>
      <w:r>
        <w:rPr>
          <w:rFonts w:ascii="Proxima Nova Alt Rg" w:hAnsi="Proxima Nova Alt Rg" w:cs="Arial"/>
          <w:color w:val="000000"/>
          <w:sz w:val="20"/>
          <w:szCs w:val="20"/>
        </w:rPr>
        <w:t xml:space="preserve">It uses </w:t>
      </w:r>
      <w:proofErr w:type="spellStart"/>
      <w:r>
        <w:rPr>
          <w:rFonts w:ascii="Proxima Nova Alt Rg" w:hAnsi="Proxima Nova Alt Rg" w:cs="Arial"/>
          <w:color w:val="000000"/>
          <w:sz w:val="20"/>
          <w:szCs w:val="20"/>
        </w:rPr>
        <w:t>Skia</w:t>
      </w:r>
      <w:proofErr w:type="spellEnd"/>
      <w:r>
        <w:rPr>
          <w:rFonts w:ascii="Proxima Nova Alt Rg" w:hAnsi="Proxima Nova Alt Rg" w:cs="Arial"/>
          <w:color w:val="000000"/>
          <w:sz w:val="20"/>
          <w:szCs w:val="20"/>
        </w:rPr>
        <w:t xml:space="preserve"> in backend</w:t>
      </w:r>
      <w:r w:rsidR="0039524A">
        <w:rPr>
          <w:rFonts w:ascii="Proxima Nova Alt Rg" w:hAnsi="Proxima Nova Alt Rg" w:cs="Arial"/>
          <w:color w:val="000000"/>
          <w:sz w:val="20"/>
          <w:szCs w:val="20"/>
        </w:rPr>
        <w:t xml:space="preserve"> as rendering engine. </w:t>
      </w:r>
      <w:proofErr w:type="spellStart"/>
      <w:r w:rsidR="00D0479C" w:rsidRPr="00BA1B01">
        <w:rPr>
          <w:rFonts w:ascii="Proxima Nova Alt Rg" w:hAnsi="Proxima Nova Alt Rg" w:cs="Arial"/>
          <w:color w:val="000000"/>
          <w:sz w:val="20"/>
          <w:szCs w:val="20"/>
        </w:rPr>
        <w:t>Skia</w:t>
      </w:r>
      <w:proofErr w:type="spellEnd"/>
      <w:r w:rsidR="00D0479C" w:rsidRPr="00BA1B01">
        <w:rPr>
          <w:rFonts w:ascii="Proxima Nova Alt Rg" w:hAnsi="Proxima Nova Alt Rg" w:cs="Arial"/>
          <w:color w:val="000000"/>
          <w:sz w:val="20"/>
          <w:szCs w:val="20"/>
        </w:rPr>
        <w:t xml:space="preserve"> is an open source 2D graphics library which provides common APIs that work across a variety of hardware and software platforms. It serves as the graphics engine for Google Chrome and Chrome OS, Android, Mozilla Firefox and Firefox OS, and many other products.</w:t>
      </w:r>
    </w:p>
    <w:p w14:paraId="75239DAD" w14:textId="0F9060E2" w:rsidR="00D0479C" w:rsidRPr="00BA1B01" w:rsidRDefault="00D0479C" w:rsidP="00D0479C">
      <w:pPr>
        <w:pStyle w:val="NormalWeb"/>
        <w:spacing w:before="0" w:beforeAutospacing="0" w:after="220" w:afterAutospacing="0"/>
        <w:rPr>
          <w:rFonts w:ascii="Proxima Nova Alt Rg" w:hAnsi="Proxima Nova Alt Rg"/>
        </w:rPr>
      </w:pPr>
      <w:r w:rsidRPr="00BA1B01">
        <w:rPr>
          <w:rFonts w:ascii="Proxima Nova Alt Rg" w:hAnsi="Proxima Nova Alt Rg" w:cs="Arial"/>
          <w:color w:val="000000"/>
          <w:sz w:val="20"/>
          <w:szCs w:val="20"/>
        </w:rPr>
        <w:t xml:space="preserve">Skia is sponsored and managed by </w:t>
      </w:r>
      <w:r w:rsidR="0029449A" w:rsidRPr="00BA1B01">
        <w:rPr>
          <w:rFonts w:ascii="Proxima Nova Alt Rg" w:hAnsi="Proxima Nova Alt Rg" w:cs="Arial"/>
          <w:color w:val="000000"/>
          <w:sz w:val="20"/>
          <w:szCs w:val="20"/>
        </w:rPr>
        <w:t>Google but</w:t>
      </w:r>
      <w:r w:rsidRPr="00BA1B01">
        <w:rPr>
          <w:rFonts w:ascii="Proxima Nova Alt Rg" w:hAnsi="Proxima Nova Alt Rg" w:cs="Arial"/>
          <w:color w:val="000000"/>
          <w:sz w:val="20"/>
          <w:szCs w:val="20"/>
        </w:rPr>
        <w:t xml:space="preserve"> is available for use by anyone under the BSD Free Software License. While engineering of the core components is done by the Skia development team, </w:t>
      </w:r>
      <w:r w:rsidR="00741C26">
        <w:rPr>
          <w:rFonts w:ascii="Proxima Nova Alt Rg" w:hAnsi="Proxima Nova Alt Rg" w:cs="Arial"/>
          <w:color w:val="000000"/>
          <w:sz w:val="20"/>
          <w:szCs w:val="20"/>
        </w:rPr>
        <w:t>they</w:t>
      </w:r>
      <w:r w:rsidRPr="00BA1B01">
        <w:rPr>
          <w:rFonts w:ascii="Proxima Nova Alt Rg" w:hAnsi="Proxima Nova Alt Rg" w:cs="Arial"/>
          <w:color w:val="000000"/>
          <w:sz w:val="20"/>
          <w:szCs w:val="20"/>
        </w:rPr>
        <w:t xml:space="preserve"> consider contributions from any source.</w:t>
      </w:r>
    </w:p>
    <w:p w14:paraId="7264EE1B" w14:textId="4619DAD2" w:rsidR="00D0479C" w:rsidRPr="00BA1B01" w:rsidRDefault="00D0479C" w:rsidP="00D0479C">
      <w:pPr>
        <w:pStyle w:val="NormalWeb"/>
        <w:spacing w:before="0" w:beforeAutospacing="0" w:after="220" w:afterAutospacing="0"/>
        <w:rPr>
          <w:rFonts w:ascii="Proxima Nova Alt Rg" w:hAnsi="Proxima Nova Alt Rg"/>
        </w:rPr>
      </w:pPr>
    </w:p>
    <w:p w14:paraId="5C4F5D9D" w14:textId="7DA8C5E1" w:rsidR="00D0479C" w:rsidRPr="00741C26" w:rsidRDefault="00741C26" w:rsidP="00D0479C">
      <w:pPr>
        <w:pStyle w:val="NormalWeb"/>
        <w:spacing w:before="0" w:beforeAutospacing="0" w:after="220" w:afterAutospacing="0"/>
        <w:rPr>
          <w:rFonts w:ascii="Proxima Nova Alt Rg" w:hAnsi="Proxima Nova Alt Rg"/>
          <w:b/>
          <w:bCs/>
        </w:rPr>
      </w:pPr>
      <w:r w:rsidRPr="00741C26">
        <w:rPr>
          <w:rFonts w:ascii="Proxima Nova Alt Rg" w:hAnsi="Proxima Nova Alt Rg" w:cs="Arial"/>
          <w:b/>
          <w:bCs/>
          <w:color w:val="000000"/>
          <w:sz w:val="20"/>
          <w:szCs w:val="20"/>
        </w:rPr>
        <w:t>Advantages</w:t>
      </w:r>
      <w:r w:rsidR="00D0479C" w:rsidRPr="00741C26">
        <w:rPr>
          <w:rFonts w:ascii="Proxima Nova Alt Rg" w:hAnsi="Proxima Nova Alt Rg" w:cs="Arial"/>
          <w:b/>
          <w:bCs/>
          <w:color w:val="000000"/>
          <w:sz w:val="20"/>
          <w:szCs w:val="20"/>
        </w:rPr>
        <w:t xml:space="preserve"> of</w:t>
      </w:r>
      <w:r w:rsidRPr="00741C26">
        <w:rPr>
          <w:rFonts w:ascii="Proxima Nova Alt Rg" w:hAnsi="Proxima Nova Alt Rg" w:cs="Arial"/>
          <w:b/>
          <w:bCs/>
          <w:color w:val="000000"/>
          <w:sz w:val="20"/>
          <w:szCs w:val="20"/>
        </w:rPr>
        <w:t xml:space="preserve"> adopting</w:t>
      </w:r>
      <w:r w:rsidR="00D0479C" w:rsidRPr="00741C26">
        <w:rPr>
          <w:rFonts w:ascii="Proxima Nova Alt Rg" w:hAnsi="Proxima Nova Alt Rg" w:cs="Arial"/>
          <w:b/>
          <w:bCs/>
          <w:color w:val="000000"/>
          <w:sz w:val="20"/>
          <w:szCs w:val="20"/>
        </w:rPr>
        <w:t xml:space="preserve"> Flutter</w:t>
      </w:r>
    </w:p>
    <w:p w14:paraId="0BC5EAAB"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Supports Android, iOS</w:t>
      </w:r>
    </w:p>
    <w:p w14:paraId="42C85958"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Works with desktop windows, mac, Linux, embedded device (like kiosks, touch screen) (Soon official support)</w:t>
      </w:r>
    </w:p>
    <w:p w14:paraId="1B1859CA"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Web (under development)</w:t>
      </w:r>
    </w:p>
    <w:p w14:paraId="1039658A"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Delivers a superior Customer Experience with fast performance allowing flawless rendering on upcoming 120/90hz (</w:t>
      </w:r>
      <w:proofErr w:type="spellStart"/>
      <w:r w:rsidRPr="0033596C">
        <w:rPr>
          <w:rFonts w:ascii="Proxima Nova Alt Rg" w:hAnsi="Proxima Nova Alt Rg"/>
        </w:rPr>
        <w:t>i.e</w:t>
      </w:r>
      <w:proofErr w:type="spellEnd"/>
      <w:r w:rsidRPr="0033596C">
        <w:rPr>
          <w:rFonts w:ascii="Proxima Nova Alt Rg" w:hAnsi="Proxima Nova Alt Rg"/>
        </w:rPr>
        <w:t xml:space="preserve"> 120 or 90 frames per second) devices.</w:t>
      </w:r>
    </w:p>
    <w:p w14:paraId="04F919BB"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 xml:space="preserve">Opensource – Just like our whole stack, this provides free and opensource license with backing of Google. </w:t>
      </w:r>
    </w:p>
    <w:p w14:paraId="635CD00E" w14:textId="537A68BB"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 xml:space="preserve">Consistent </w:t>
      </w:r>
      <w:r w:rsidR="0080309B" w:rsidRPr="0033596C">
        <w:rPr>
          <w:rFonts w:ascii="Proxima Nova Alt Rg" w:hAnsi="Proxima Nova Alt Rg"/>
        </w:rPr>
        <w:t>- With</w:t>
      </w:r>
      <w:r w:rsidRPr="0033596C">
        <w:rPr>
          <w:rFonts w:ascii="Proxima Nova Alt Rg" w:hAnsi="Proxima Nova Alt Rg"/>
        </w:rPr>
        <w:t xml:space="preserve"> Centralized Layout engine comes benefits </w:t>
      </w:r>
      <w:r w:rsidR="0080309B" w:rsidRPr="0033596C">
        <w:rPr>
          <w:rFonts w:ascii="Proxima Nova Alt Rg" w:hAnsi="Proxima Nova Alt Rg"/>
        </w:rPr>
        <w:t>like Open</w:t>
      </w:r>
      <w:r w:rsidRPr="0033596C">
        <w:rPr>
          <w:rFonts w:ascii="Proxima Nova Alt Rg" w:hAnsi="Proxima Nova Alt Rg"/>
        </w:rPr>
        <w:t xml:space="preserve"> - source </w:t>
      </w:r>
      <w:proofErr w:type="spellStart"/>
      <w:r w:rsidRPr="0033596C">
        <w:rPr>
          <w:rFonts w:ascii="Proxima Nova Alt Rg" w:hAnsi="Proxima Nova Alt Rg"/>
        </w:rPr>
        <w:t>skia</w:t>
      </w:r>
      <w:proofErr w:type="spellEnd"/>
      <w:r w:rsidRPr="0033596C">
        <w:rPr>
          <w:rFonts w:ascii="Proxima Nova Alt Rg" w:hAnsi="Proxima Nova Alt Rg"/>
        </w:rPr>
        <w:t xml:space="preserve"> engine - less testing required</w:t>
      </w:r>
    </w:p>
    <w:p w14:paraId="7AA6A0F8"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Precise (Control over pixel)</w:t>
      </w:r>
    </w:p>
    <w:p w14:paraId="657A3BE8"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Significantly faster Development cycle</w:t>
      </w:r>
    </w:p>
    <w:p w14:paraId="1D593030"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lastRenderedPageBreak/>
        <w:t>Opensource; security auditable</w:t>
      </w:r>
    </w:p>
    <w:p w14:paraId="019A736A" w14:textId="77777777" w:rsidR="0033596C" w:rsidRPr="0033596C" w:rsidRDefault="0033596C" w:rsidP="0033596C">
      <w:pPr>
        <w:pStyle w:val="ListParagraph"/>
        <w:numPr>
          <w:ilvl w:val="0"/>
          <w:numId w:val="30"/>
        </w:numPr>
        <w:rPr>
          <w:rFonts w:ascii="Proxima Nova Alt Rg" w:hAnsi="Proxima Nova Alt Rg"/>
        </w:rPr>
      </w:pPr>
      <w:r w:rsidRPr="0033596C">
        <w:rPr>
          <w:rFonts w:ascii="Proxima Nova Alt Rg" w:hAnsi="Proxima Nova Alt Rg"/>
        </w:rPr>
        <w:t>Flutter developers is the fastest growing job skill on LinkedIn (recruitment)</w:t>
      </w:r>
    </w:p>
    <w:p w14:paraId="770FAF35" w14:textId="4D098394" w:rsidR="00D0479C" w:rsidRPr="00BA1B01" w:rsidRDefault="00D0479C">
      <w:pPr>
        <w:pStyle w:val="NormalWeb"/>
        <w:spacing w:before="0" w:beforeAutospacing="0" w:after="220" w:afterAutospacing="0"/>
        <w:textAlignment w:val="baseline"/>
        <w:rPr>
          <w:rFonts w:ascii="Proxima Nova Alt Rg" w:hAnsi="Proxima Nova Alt Rg" w:cs="Arial"/>
          <w:color w:val="000000"/>
          <w:sz w:val="20"/>
          <w:szCs w:val="20"/>
        </w:rPr>
        <w:pPrChange w:id="29" w:author="Jaspreet Singh" w:date="2019-10-16T02:35:00Z">
          <w:pPr>
            <w:pStyle w:val="NormalWeb"/>
            <w:numPr>
              <w:numId w:val="29"/>
            </w:numPr>
            <w:tabs>
              <w:tab w:val="num" w:pos="720"/>
            </w:tabs>
            <w:spacing w:before="0" w:beforeAutospacing="0" w:after="220" w:afterAutospacing="0"/>
            <w:ind w:left="720" w:hanging="360"/>
            <w:textAlignment w:val="baseline"/>
          </w:pPr>
        </w:pPrChange>
      </w:pPr>
    </w:p>
    <w:sectPr w:rsidR="00D0479C" w:rsidRPr="00BA1B01" w:rsidSect="00FE5A56">
      <w:headerReference w:type="default"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B25F9" w14:textId="77777777" w:rsidR="00F878A6" w:rsidRDefault="00F878A6" w:rsidP="00406282">
      <w:pPr>
        <w:spacing w:after="0" w:line="240" w:lineRule="auto"/>
      </w:pPr>
      <w:r>
        <w:separator/>
      </w:r>
    </w:p>
  </w:endnote>
  <w:endnote w:type="continuationSeparator" w:id="0">
    <w:p w14:paraId="40A05F3E" w14:textId="77777777" w:rsidR="00F878A6" w:rsidRDefault="00F878A6" w:rsidP="00406282">
      <w:pPr>
        <w:spacing w:after="0" w:line="240" w:lineRule="auto"/>
      </w:pPr>
      <w:r>
        <w:continuationSeparator/>
      </w:r>
    </w:p>
  </w:endnote>
  <w:endnote w:type="continuationNotice" w:id="1">
    <w:p w14:paraId="3FDC1459" w14:textId="77777777" w:rsidR="00F878A6" w:rsidRDefault="00F878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roxima Nova Alt Rg">
    <w:altName w:val="Tahoma"/>
    <w:panose1 w:val="020B0604020202020204"/>
    <w:charset w:val="00"/>
    <w:family w:val="auto"/>
    <w:notTrueType/>
    <w:pitch w:val="variable"/>
    <w:sig w:usb0="800000AF" w:usb1="5000E0FB"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oxima Nova ScOsf Th">
    <w:altName w:val="Tahoma"/>
    <w:panose1 w:val="020B0604020202020204"/>
    <w:charset w:val="00"/>
    <w:family w:val="auto"/>
    <w:pitch w:val="variable"/>
    <w:sig w:usb0="800000AF" w:usb1="5000E0FB"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5C615" w14:textId="4953B241" w:rsidR="00895FA2" w:rsidRDefault="00805CA3">
    <w:pPr>
      <w:pStyle w:val="Footer"/>
      <w:rPr>
        <w:rFonts w:ascii="Proxima Nova Alt Rg" w:hAnsi="Proxima Nova Alt Rg"/>
        <w:color w:val="767171" w:themeColor="background2" w:themeShade="80"/>
        <w:sz w:val="20"/>
      </w:rPr>
    </w:pPr>
    <w:r w:rsidRPr="00805CA3">
      <w:rPr>
        <w:rFonts w:ascii="Proxima Nova Alt Rg" w:hAnsi="Proxima Nova Alt Rg"/>
        <w:noProof/>
        <w:color w:val="767171" w:themeColor="background2" w:themeShade="80"/>
        <w:sz w:val="20"/>
      </w:rPr>
      <w:drawing>
        <wp:anchor distT="0" distB="0" distL="114300" distR="114300" simplePos="0" relativeHeight="251658240" behindDoc="0" locked="0" layoutInCell="1" allowOverlap="1" wp14:anchorId="3E640A1E" wp14:editId="25B56427">
          <wp:simplePos x="0" y="0"/>
          <wp:positionH relativeFrom="margin">
            <wp:align>center</wp:align>
          </wp:positionH>
          <wp:positionV relativeFrom="paragraph">
            <wp:posOffset>-175260</wp:posOffset>
          </wp:positionV>
          <wp:extent cx="1302196" cy="448815"/>
          <wp:effectExtent l="0" t="0" r="0" b="889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2196" cy="44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 w:history="1">
      <w:r w:rsidRPr="00BA3C64">
        <w:rPr>
          <w:rStyle w:val="Hyperlink"/>
          <w:rFonts w:ascii="Proxima Nova Alt Rg" w:hAnsi="Proxima Nova Alt Rg"/>
          <w:sz w:val="20"/>
        </w:rPr>
        <w:t>www.thynkdigital.com</w:t>
      </w:r>
    </w:hyperlink>
    <w:r>
      <w:rPr>
        <w:rFonts w:ascii="Proxima Nova Alt Rg" w:hAnsi="Proxima Nova Alt Rg"/>
        <w:color w:val="767171" w:themeColor="background2" w:themeShade="80"/>
        <w:sz w:val="20"/>
      </w:rPr>
      <w:t xml:space="preserve">  </w:t>
    </w:r>
    <w:r w:rsidR="00157518">
      <w:rPr>
        <w:rFonts w:ascii="Proxima Nova Alt Rg" w:hAnsi="Proxima Nova Alt Rg"/>
        <w:color w:val="767171" w:themeColor="background2" w:themeShade="80"/>
        <w:sz w:val="20"/>
      </w:rPr>
      <w:tab/>
    </w:r>
    <w:r w:rsidR="00157518">
      <w:rPr>
        <w:rFonts w:ascii="Proxima Nova Alt Rg" w:hAnsi="Proxima Nova Alt Rg"/>
        <w:color w:val="767171" w:themeColor="background2" w:themeShade="80"/>
        <w:sz w:val="20"/>
      </w:rPr>
      <w:tab/>
    </w:r>
    <w:r w:rsidR="00157518" w:rsidRPr="00157518">
      <w:rPr>
        <w:rFonts w:ascii="Proxima Nova Alt Rg" w:hAnsi="Proxima Nova Alt Rg"/>
        <w:color w:val="767171" w:themeColor="background2" w:themeShade="80"/>
        <w:sz w:val="20"/>
      </w:rPr>
      <w:t xml:space="preserve">Page | </w:t>
    </w:r>
    <w:r w:rsidR="00157518" w:rsidRPr="00157518">
      <w:rPr>
        <w:rFonts w:ascii="Proxima Nova Alt Rg" w:hAnsi="Proxima Nova Alt Rg"/>
        <w:color w:val="767171" w:themeColor="background2" w:themeShade="80"/>
        <w:sz w:val="20"/>
      </w:rPr>
      <w:fldChar w:fldCharType="begin"/>
    </w:r>
    <w:r w:rsidR="00157518" w:rsidRPr="00157518">
      <w:rPr>
        <w:rFonts w:ascii="Proxima Nova Alt Rg" w:hAnsi="Proxima Nova Alt Rg"/>
        <w:color w:val="767171" w:themeColor="background2" w:themeShade="80"/>
        <w:sz w:val="20"/>
      </w:rPr>
      <w:instrText xml:space="preserve"> PAGE   \* MERGEFORMAT </w:instrText>
    </w:r>
    <w:r w:rsidR="00157518" w:rsidRPr="00157518">
      <w:rPr>
        <w:rFonts w:ascii="Proxima Nova Alt Rg" w:hAnsi="Proxima Nova Alt Rg"/>
        <w:color w:val="767171" w:themeColor="background2" w:themeShade="80"/>
        <w:sz w:val="20"/>
      </w:rPr>
      <w:fldChar w:fldCharType="separate"/>
    </w:r>
    <w:r w:rsidR="00157518" w:rsidRPr="00157518">
      <w:rPr>
        <w:rFonts w:ascii="Proxima Nova Alt Rg" w:hAnsi="Proxima Nova Alt Rg"/>
        <w:noProof/>
        <w:color w:val="767171" w:themeColor="background2" w:themeShade="80"/>
        <w:sz w:val="20"/>
      </w:rPr>
      <w:t>1</w:t>
    </w:r>
    <w:r w:rsidR="00157518" w:rsidRPr="00157518">
      <w:rPr>
        <w:rFonts w:ascii="Proxima Nova Alt Rg" w:hAnsi="Proxima Nova Alt Rg"/>
        <w:noProof/>
        <w:color w:val="767171" w:themeColor="background2" w:themeShade="8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4522E" w14:textId="77777777" w:rsidR="00F878A6" w:rsidRDefault="00F878A6" w:rsidP="00406282">
      <w:pPr>
        <w:spacing w:after="0" w:line="240" w:lineRule="auto"/>
      </w:pPr>
      <w:r>
        <w:separator/>
      </w:r>
    </w:p>
  </w:footnote>
  <w:footnote w:type="continuationSeparator" w:id="0">
    <w:p w14:paraId="416CE3B0" w14:textId="77777777" w:rsidR="00F878A6" w:rsidRDefault="00F878A6" w:rsidP="00406282">
      <w:pPr>
        <w:spacing w:after="0" w:line="240" w:lineRule="auto"/>
      </w:pPr>
      <w:r>
        <w:continuationSeparator/>
      </w:r>
    </w:p>
  </w:footnote>
  <w:footnote w:type="continuationNotice" w:id="1">
    <w:p w14:paraId="6BA4C090" w14:textId="77777777" w:rsidR="00F878A6" w:rsidRDefault="00F878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0907C" w14:textId="339C867F" w:rsidR="00406282" w:rsidRDefault="00895FA2" w:rsidP="00895FA2">
    <w:pPr>
      <w:pStyle w:val="Header"/>
      <w:jc w:val="right"/>
    </w:pPr>
    <w:r>
      <w:rPr>
        <w:noProof/>
      </w:rPr>
      <w:drawing>
        <wp:inline distT="0" distB="0" distL="0" distR="0" wp14:anchorId="75BDDE9F" wp14:editId="16E0881C">
          <wp:extent cx="1657350" cy="34264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ynk_Digital_Logo.PNG"/>
                  <pic:cNvPicPr/>
                </pic:nvPicPr>
                <pic:blipFill>
                  <a:blip r:embed="rId1">
                    <a:extLst>
                      <a:ext uri="{28A0092B-C50C-407E-A947-70E740481C1C}">
                        <a14:useLocalDpi xmlns:a14="http://schemas.microsoft.com/office/drawing/2010/main" val="0"/>
                      </a:ext>
                    </a:extLst>
                  </a:blip>
                  <a:stretch>
                    <a:fillRect/>
                  </a:stretch>
                </pic:blipFill>
                <pic:spPr>
                  <a:xfrm>
                    <a:off x="0" y="0"/>
                    <a:ext cx="1683082" cy="34796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2125C"/>
    <w:multiLevelType w:val="hybridMultilevel"/>
    <w:tmpl w:val="20C0B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DD683C"/>
    <w:multiLevelType w:val="multilevel"/>
    <w:tmpl w:val="4592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74C67"/>
    <w:multiLevelType w:val="multilevel"/>
    <w:tmpl w:val="9F44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01CC7"/>
    <w:multiLevelType w:val="hybridMultilevel"/>
    <w:tmpl w:val="6DEE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57288"/>
    <w:multiLevelType w:val="hybridMultilevel"/>
    <w:tmpl w:val="2AD2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92B4E"/>
    <w:multiLevelType w:val="hybridMultilevel"/>
    <w:tmpl w:val="116A5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E5A93"/>
    <w:multiLevelType w:val="hybridMultilevel"/>
    <w:tmpl w:val="0BCC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D6072"/>
    <w:multiLevelType w:val="hybridMultilevel"/>
    <w:tmpl w:val="35E62FBC"/>
    <w:lvl w:ilvl="0" w:tplc="E9306B0C">
      <w:numFmt w:val="bullet"/>
      <w:lvlText w:val="-"/>
      <w:lvlJc w:val="left"/>
      <w:pPr>
        <w:ind w:left="1080" w:hanging="720"/>
      </w:pPr>
      <w:rPr>
        <w:rFonts w:ascii="Proxima Nova Alt Rg" w:eastAsiaTheme="minorHAnsi" w:hAnsi="Proxima Nova Alt Rg"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B79B1"/>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D5C6E35"/>
    <w:multiLevelType w:val="multilevel"/>
    <w:tmpl w:val="915AD7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2E54702"/>
    <w:multiLevelType w:val="multilevel"/>
    <w:tmpl w:val="C09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71D60"/>
    <w:multiLevelType w:val="hybridMultilevel"/>
    <w:tmpl w:val="67D27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F67305"/>
    <w:multiLevelType w:val="multilevel"/>
    <w:tmpl w:val="5456CB94"/>
    <w:lvl w:ilvl="0">
      <w:start w:val="1"/>
      <w:numFmt w:val="decimal"/>
      <w:lvlText w:val="%1"/>
      <w:lvlJc w:val="left"/>
      <w:pPr>
        <w:ind w:left="360" w:hanging="360"/>
      </w:pPr>
      <w:rPr>
        <w:rFonts w:hint="default"/>
      </w:rPr>
    </w:lvl>
    <w:lvl w:ilvl="1">
      <w:start w:val="1"/>
      <w:numFmt w:val="decimal"/>
      <w:pStyle w:val="SubHeading"/>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D384C5B"/>
    <w:multiLevelType w:val="multilevel"/>
    <w:tmpl w:val="115C79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F027C9A"/>
    <w:multiLevelType w:val="hybridMultilevel"/>
    <w:tmpl w:val="097E77B0"/>
    <w:lvl w:ilvl="0" w:tplc="E9306B0C">
      <w:numFmt w:val="bullet"/>
      <w:lvlText w:val="-"/>
      <w:lvlJc w:val="left"/>
      <w:pPr>
        <w:ind w:left="1080" w:hanging="720"/>
      </w:pPr>
      <w:rPr>
        <w:rFonts w:ascii="Proxima Nova Alt Rg" w:eastAsiaTheme="minorHAnsi" w:hAnsi="Proxima Nova Alt Rg"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6014A"/>
    <w:multiLevelType w:val="hybridMultilevel"/>
    <w:tmpl w:val="22BE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C7D15EB"/>
    <w:multiLevelType w:val="multilevel"/>
    <w:tmpl w:val="130AE0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5FA0D18"/>
    <w:multiLevelType w:val="multilevel"/>
    <w:tmpl w:val="E90E7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366A9F"/>
    <w:multiLevelType w:val="hybridMultilevel"/>
    <w:tmpl w:val="38D21F40"/>
    <w:lvl w:ilvl="0" w:tplc="E9306B0C">
      <w:numFmt w:val="bullet"/>
      <w:lvlText w:val="-"/>
      <w:lvlJc w:val="left"/>
      <w:pPr>
        <w:ind w:left="1080" w:hanging="720"/>
      </w:pPr>
      <w:rPr>
        <w:rFonts w:ascii="Proxima Nova Alt Rg" w:eastAsiaTheme="minorHAnsi" w:hAnsi="Proxima Nova Alt Rg"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524A99"/>
    <w:multiLevelType w:val="multilevel"/>
    <w:tmpl w:val="3F8C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4C44AE"/>
    <w:multiLevelType w:val="hybridMultilevel"/>
    <w:tmpl w:val="976EDA74"/>
    <w:lvl w:ilvl="0" w:tplc="A4B654CC">
      <w:start w:val="1"/>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82108A1"/>
    <w:multiLevelType w:val="multilevel"/>
    <w:tmpl w:val="8D0C6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8B6E27"/>
    <w:multiLevelType w:val="multilevel"/>
    <w:tmpl w:val="1D3A82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68DC084A"/>
    <w:multiLevelType w:val="multilevel"/>
    <w:tmpl w:val="656C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9600DF"/>
    <w:multiLevelType w:val="multilevel"/>
    <w:tmpl w:val="20B4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376AE5"/>
    <w:multiLevelType w:val="hybridMultilevel"/>
    <w:tmpl w:val="3362AF52"/>
    <w:lvl w:ilvl="0" w:tplc="E9306B0C">
      <w:numFmt w:val="bullet"/>
      <w:lvlText w:val="-"/>
      <w:lvlJc w:val="left"/>
      <w:pPr>
        <w:ind w:left="1440" w:hanging="720"/>
      </w:pPr>
      <w:rPr>
        <w:rFonts w:ascii="Proxima Nova Alt Rg" w:eastAsiaTheme="minorHAnsi" w:hAnsi="Proxima Nova Alt Rg"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AB37335"/>
    <w:multiLevelType w:val="multilevel"/>
    <w:tmpl w:val="02BE7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0"/>
  </w:num>
  <w:num w:numId="3">
    <w:abstractNumId w:val="8"/>
  </w:num>
  <w:num w:numId="4">
    <w:abstractNumId w:val="22"/>
  </w:num>
  <w:num w:numId="5">
    <w:abstractNumId w:val="9"/>
  </w:num>
  <w:num w:numId="6">
    <w:abstractNumId w:val="13"/>
  </w:num>
  <w:num w:numId="7">
    <w:abstractNumId w:val="16"/>
  </w:num>
  <w:num w:numId="8">
    <w:abstractNumId w:val="6"/>
  </w:num>
  <w:num w:numId="9">
    <w:abstractNumId w:val="7"/>
  </w:num>
  <w:num w:numId="10">
    <w:abstractNumId w:val="25"/>
  </w:num>
  <w:num w:numId="11">
    <w:abstractNumId w:val="18"/>
  </w:num>
  <w:num w:numId="12">
    <w:abstractNumId w:val="14"/>
  </w:num>
  <w:num w:numId="13">
    <w:abstractNumId w:val="21"/>
  </w:num>
  <w:num w:numId="14">
    <w:abstractNumId w:val="0"/>
  </w:num>
  <w:num w:numId="15">
    <w:abstractNumId w:val="8"/>
  </w:num>
  <w:num w:numId="16">
    <w:abstractNumId w:val="8"/>
  </w:num>
  <w:num w:numId="17">
    <w:abstractNumId w:val="8"/>
  </w:num>
  <w:num w:numId="18">
    <w:abstractNumId w:val="8"/>
  </w:num>
  <w:num w:numId="19">
    <w:abstractNumId w:val="8"/>
  </w:num>
  <w:num w:numId="20">
    <w:abstractNumId w:val="17"/>
  </w:num>
  <w:num w:numId="21">
    <w:abstractNumId w:val="17"/>
    <w:lvlOverride w:ilvl="1">
      <w:lvl w:ilvl="1">
        <w:numFmt w:val="bullet"/>
        <w:lvlText w:val=""/>
        <w:lvlJc w:val="left"/>
        <w:pPr>
          <w:tabs>
            <w:tab w:val="num" w:pos="1440"/>
          </w:tabs>
          <w:ind w:left="1440" w:hanging="360"/>
        </w:pPr>
        <w:rPr>
          <w:rFonts w:ascii="Symbol" w:hAnsi="Symbol" w:hint="default"/>
          <w:sz w:val="20"/>
        </w:rPr>
      </w:lvl>
    </w:lvlOverride>
  </w:num>
  <w:num w:numId="22">
    <w:abstractNumId w:val="24"/>
  </w:num>
  <w:num w:numId="23">
    <w:abstractNumId w:val="23"/>
  </w:num>
  <w:num w:numId="24">
    <w:abstractNumId w:val="19"/>
  </w:num>
  <w:num w:numId="25">
    <w:abstractNumId w:val="2"/>
  </w:num>
  <w:num w:numId="26">
    <w:abstractNumId w:val="1"/>
  </w:num>
  <w:num w:numId="27">
    <w:abstractNumId w:val="10"/>
  </w:num>
  <w:num w:numId="28">
    <w:abstractNumId w:val="26"/>
  </w:num>
  <w:num w:numId="29">
    <w:abstractNumId w:val="26"/>
    <w:lvlOverride w:ilvl="1">
      <w:lvl w:ilvl="1">
        <w:numFmt w:val="bullet"/>
        <w:lvlText w:val=""/>
        <w:lvlJc w:val="left"/>
        <w:pPr>
          <w:tabs>
            <w:tab w:val="num" w:pos="1440"/>
          </w:tabs>
          <w:ind w:left="1440" w:hanging="360"/>
        </w:pPr>
        <w:rPr>
          <w:rFonts w:ascii="Symbol" w:hAnsi="Symbol" w:hint="default"/>
          <w:sz w:val="20"/>
        </w:rPr>
      </w:lvl>
    </w:lvlOverride>
  </w:num>
  <w:num w:numId="30">
    <w:abstractNumId w:val="5"/>
  </w:num>
  <w:num w:numId="31">
    <w:abstractNumId w:val="15"/>
  </w:num>
  <w:num w:numId="32">
    <w:abstractNumId w:val="11"/>
  </w:num>
  <w:num w:numId="33">
    <w:abstractNumId w:val="3"/>
  </w:num>
  <w:num w:numId="3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spreet Singh">
    <w15:presenceInfo w15:providerId="AD" w15:userId="S::jaspreet.singh@thynkdigital.com::fc2aff89-0559-438f-8042-03f8675e0d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591"/>
    <w:rsid w:val="0000312A"/>
    <w:rsid w:val="000130B8"/>
    <w:rsid w:val="00023B47"/>
    <w:rsid w:val="000349B6"/>
    <w:rsid w:val="00036A00"/>
    <w:rsid w:val="00045CE0"/>
    <w:rsid w:val="0005404B"/>
    <w:rsid w:val="00075141"/>
    <w:rsid w:val="0008392D"/>
    <w:rsid w:val="000913BD"/>
    <w:rsid w:val="000A0FFD"/>
    <w:rsid w:val="000A1D2A"/>
    <w:rsid w:val="000A26AA"/>
    <w:rsid w:val="000A31DB"/>
    <w:rsid w:val="000D59A0"/>
    <w:rsid w:val="000E1913"/>
    <w:rsid w:val="000F40EB"/>
    <w:rsid w:val="000F417D"/>
    <w:rsid w:val="000F6D77"/>
    <w:rsid w:val="000F6DC9"/>
    <w:rsid w:val="00103564"/>
    <w:rsid w:val="00104A85"/>
    <w:rsid w:val="00121A83"/>
    <w:rsid w:val="00130CE4"/>
    <w:rsid w:val="00155FD3"/>
    <w:rsid w:val="00157518"/>
    <w:rsid w:val="00157879"/>
    <w:rsid w:val="00182B74"/>
    <w:rsid w:val="001C3F84"/>
    <w:rsid w:val="001D7C30"/>
    <w:rsid w:val="001E3929"/>
    <w:rsid w:val="001F31D8"/>
    <w:rsid w:val="001F531A"/>
    <w:rsid w:val="00200CEE"/>
    <w:rsid w:val="002104AB"/>
    <w:rsid w:val="00216557"/>
    <w:rsid w:val="002233E6"/>
    <w:rsid w:val="0022383F"/>
    <w:rsid w:val="00242370"/>
    <w:rsid w:val="00253E30"/>
    <w:rsid w:val="002860BA"/>
    <w:rsid w:val="00290494"/>
    <w:rsid w:val="0029449A"/>
    <w:rsid w:val="002A2D92"/>
    <w:rsid w:val="002A7545"/>
    <w:rsid w:val="002B1C86"/>
    <w:rsid w:val="002C23D0"/>
    <w:rsid w:val="002C4E33"/>
    <w:rsid w:val="002D19E8"/>
    <w:rsid w:val="002E1A2C"/>
    <w:rsid w:val="002F509B"/>
    <w:rsid w:val="00306864"/>
    <w:rsid w:val="00307BEC"/>
    <w:rsid w:val="0031142C"/>
    <w:rsid w:val="00312B48"/>
    <w:rsid w:val="00312C3C"/>
    <w:rsid w:val="0033240C"/>
    <w:rsid w:val="0033596C"/>
    <w:rsid w:val="00357EB7"/>
    <w:rsid w:val="00361C23"/>
    <w:rsid w:val="00365044"/>
    <w:rsid w:val="00365671"/>
    <w:rsid w:val="0039289F"/>
    <w:rsid w:val="0039524A"/>
    <w:rsid w:val="003A35BD"/>
    <w:rsid w:val="003A4255"/>
    <w:rsid w:val="003A7ED0"/>
    <w:rsid w:val="003B0532"/>
    <w:rsid w:val="003B6C79"/>
    <w:rsid w:val="003D5B4C"/>
    <w:rsid w:val="003F060B"/>
    <w:rsid w:val="003F672B"/>
    <w:rsid w:val="00401CB0"/>
    <w:rsid w:val="00402764"/>
    <w:rsid w:val="00406282"/>
    <w:rsid w:val="00411B00"/>
    <w:rsid w:val="00424ECF"/>
    <w:rsid w:val="00427986"/>
    <w:rsid w:val="0044399E"/>
    <w:rsid w:val="00445969"/>
    <w:rsid w:val="004504A0"/>
    <w:rsid w:val="004517D5"/>
    <w:rsid w:val="00451FB6"/>
    <w:rsid w:val="0045353F"/>
    <w:rsid w:val="0047745B"/>
    <w:rsid w:val="004909B2"/>
    <w:rsid w:val="00490FD6"/>
    <w:rsid w:val="00492702"/>
    <w:rsid w:val="00493557"/>
    <w:rsid w:val="004B03E7"/>
    <w:rsid w:val="004B27A1"/>
    <w:rsid w:val="004C16F1"/>
    <w:rsid w:val="004C278D"/>
    <w:rsid w:val="004C515A"/>
    <w:rsid w:val="004C74B7"/>
    <w:rsid w:val="004E711B"/>
    <w:rsid w:val="004F20FB"/>
    <w:rsid w:val="00501BCF"/>
    <w:rsid w:val="00521421"/>
    <w:rsid w:val="0054095F"/>
    <w:rsid w:val="00547B58"/>
    <w:rsid w:val="00553207"/>
    <w:rsid w:val="0057452C"/>
    <w:rsid w:val="0057679E"/>
    <w:rsid w:val="00580AFB"/>
    <w:rsid w:val="00583AE5"/>
    <w:rsid w:val="00590DB5"/>
    <w:rsid w:val="00597255"/>
    <w:rsid w:val="005A5CEC"/>
    <w:rsid w:val="005B1DDE"/>
    <w:rsid w:val="005C315C"/>
    <w:rsid w:val="005C562E"/>
    <w:rsid w:val="005D6540"/>
    <w:rsid w:val="005E2EB1"/>
    <w:rsid w:val="005E4403"/>
    <w:rsid w:val="005E6B80"/>
    <w:rsid w:val="005E7D8D"/>
    <w:rsid w:val="005F1B90"/>
    <w:rsid w:val="005F4C76"/>
    <w:rsid w:val="005F59B9"/>
    <w:rsid w:val="00606234"/>
    <w:rsid w:val="00610BB4"/>
    <w:rsid w:val="0061448A"/>
    <w:rsid w:val="00620AAC"/>
    <w:rsid w:val="00626DDF"/>
    <w:rsid w:val="00630A76"/>
    <w:rsid w:val="0063190C"/>
    <w:rsid w:val="006367FD"/>
    <w:rsid w:val="00640E2E"/>
    <w:rsid w:val="006440C1"/>
    <w:rsid w:val="0064475F"/>
    <w:rsid w:val="006508EB"/>
    <w:rsid w:val="00650F9A"/>
    <w:rsid w:val="00661450"/>
    <w:rsid w:val="0067688C"/>
    <w:rsid w:val="00685E50"/>
    <w:rsid w:val="006907BE"/>
    <w:rsid w:val="00696FB9"/>
    <w:rsid w:val="006C1DDB"/>
    <w:rsid w:val="006D38CB"/>
    <w:rsid w:val="006D677C"/>
    <w:rsid w:val="006F0489"/>
    <w:rsid w:val="006F6874"/>
    <w:rsid w:val="007021FB"/>
    <w:rsid w:val="00702628"/>
    <w:rsid w:val="00705B18"/>
    <w:rsid w:val="00710355"/>
    <w:rsid w:val="00731E1B"/>
    <w:rsid w:val="00740584"/>
    <w:rsid w:val="00740CAC"/>
    <w:rsid w:val="00741C26"/>
    <w:rsid w:val="00757DD5"/>
    <w:rsid w:val="00760916"/>
    <w:rsid w:val="00766124"/>
    <w:rsid w:val="00773BB0"/>
    <w:rsid w:val="00776B04"/>
    <w:rsid w:val="00781F1F"/>
    <w:rsid w:val="00790EE3"/>
    <w:rsid w:val="007B33AC"/>
    <w:rsid w:val="007B5C14"/>
    <w:rsid w:val="007B5E49"/>
    <w:rsid w:val="007B690B"/>
    <w:rsid w:val="007C2EFA"/>
    <w:rsid w:val="007D11D0"/>
    <w:rsid w:val="007D24CD"/>
    <w:rsid w:val="007E2B6C"/>
    <w:rsid w:val="007E4591"/>
    <w:rsid w:val="0080309B"/>
    <w:rsid w:val="00803375"/>
    <w:rsid w:val="00805CA3"/>
    <w:rsid w:val="0080749E"/>
    <w:rsid w:val="008166D3"/>
    <w:rsid w:val="00820545"/>
    <w:rsid w:val="0082347D"/>
    <w:rsid w:val="00823C2E"/>
    <w:rsid w:val="0083437C"/>
    <w:rsid w:val="00851D6D"/>
    <w:rsid w:val="00853AC5"/>
    <w:rsid w:val="00854F51"/>
    <w:rsid w:val="0086474B"/>
    <w:rsid w:val="00870FDB"/>
    <w:rsid w:val="0087594F"/>
    <w:rsid w:val="00876906"/>
    <w:rsid w:val="0088256F"/>
    <w:rsid w:val="00884F57"/>
    <w:rsid w:val="00895FA2"/>
    <w:rsid w:val="008B19C4"/>
    <w:rsid w:val="008B33B2"/>
    <w:rsid w:val="008B4EF9"/>
    <w:rsid w:val="008C66EB"/>
    <w:rsid w:val="008C6C83"/>
    <w:rsid w:val="008D71E2"/>
    <w:rsid w:val="008F2E6A"/>
    <w:rsid w:val="008F67EE"/>
    <w:rsid w:val="008F7B25"/>
    <w:rsid w:val="00900056"/>
    <w:rsid w:val="00904379"/>
    <w:rsid w:val="009110EC"/>
    <w:rsid w:val="00913E09"/>
    <w:rsid w:val="009165D1"/>
    <w:rsid w:val="00920905"/>
    <w:rsid w:val="00927BA6"/>
    <w:rsid w:val="009354D6"/>
    <w:rsid w:val="00936667"/>
    <w:rsid w:val="009415F0"/>
    <w:rsid w:val="00944627"/>
    <w:rsid w:val="00965907"/>
    <w:rsid w:val="00980A54"/>
    <w:rsid w:val="009A73FE"/>
    <w:rsid w:val="009B48AA"/>
    <w:rsid w:val="009D0D25"/>
    <w:rsid w:val="009D2D0D"/>
    <w:rsid w:val="009D3FAD"/>
    <w:rsid w:val="009E6643"/>
    <w:rsid w:val="009F0729"/>
    <w:rsid w:val="00A115DF"/>
    <w:rsid w:val="00A124D8"/>
    <w:rsid w:val="00A21F8D"/>
    <w:rsid w:val="00A2603C"/>
    <w:rsid w:val="00A26A5D"/>
    <w:rsid w:val="00A30D25"/>
    <w:rsid w:val="00A31D1F"/>
    <w:rsid w:val="00A35C55"/>
    <w:rsid w:val="00A3650D"/>
    <w:rsid w:val="00A434F8"/>
    <w:rsid w:val="00A51124"/>
    <w:rsid w:val="00A73B03"/>
    <w:rsid w:val="00A751E4"/>
    <w:rsid w:val="00A82210"/>
    <w:rsid w:val="00A967B5"/>
    <w:rsid w:val="00AB359D"/>
    <w:rsid w:val="00AC00AF"/>
    <w:rsid w:val="00AC17EC"/>
    <w:rsid w:val="00AC1C62"/>
    <w:rsid w:val="00AC4A00"/>
    <w:rsid w:val="00AC55F3"/>
    <w:rsid w:val="00AD1889"/>
    <w:rsid w:val="00AD56D3"/>
    <w:rsid w:val="00AE2EDD"/>
    <w:rsid w:val="00AE35E8"/>
    <w:rsid w:val="00AF634C"/>
    <w:rsid w:val="00AF6629"/>
    <w:rsid w:val="00B023A9"/>
    <w:rsid w:val="00B07014"/>
    <w:rsid w:val="00B20544"/>
    <w:rsid w:val="00B347C9"/>
    <w:rsid w:val="00B42247"/>
    <w:rsid w:val="00B4717E"/>
    <w:rsid w:val="00B74B99"/>
    <w:rsid w:val="00B74C6C"/>
    <w:rsid w:val="00B80550"/>
    <w:rsid w:val="00B836CE"/>
    <w:rsid w:val="00B90A69"/>
    <w:rsid w:val="00B96CA4"/>
    <w:rsid w:val="00BA1AE7"/>
    <w:rsid w:val="00BA1B01"/>
    <w:rsid w:val="00BA2908"/>
    <w:rsid w:val="00BB151A"/>
    <w:rsid w:val="00BC088E"/>
    <w:rsid w:val="00BC0F5B"/>
    <w:rsid w:val="00BC1A41"/>
    <w:rsid w:val="00BC6A2F"/>
    <w:rsid w:val="00BD3520"/>
    <w:rsid w:val="00C03274"/>
    <w:rsid w:val="00C06E2F"/>
    <w:rsid w:val="00C217CE"/>
    <w:rsid w:val="00C2687E"/>
    <w:rsid w:val="00C35092"/>
    <w:rsid w:val="00C373D6"/>
    <w:rsid w:val="00C37A67"/>
    <w:rsid w:val="00C51801"/>
    <w:rsid w:val="00C52E47"/>
    <w:rsid w:val="00C7086E"/>
    <w:rsid w:val="00C83129"/>
    <w:rsid w:val="00C852DA"/>
    <w:rsid w:val="00C90D62"/>
    <w:rsid w:val="00CA402D"/>
    <w:rsid w:val="00CB0682"/>
    <w:rsid w:val="00CB2487"/>
    <w:rsid w:val="00CB3FA5"/>
    <w:rsid w:val="00CD45CB"/>
    <w:rsid w:val="00CE6026"/>
    <w:rsid w:val="00CF1B28"/>
    <w:rsid w:val="00CF76B7"/>
    <w:rsid w:val="00D01577"/>
    <w:rsid w:val="00D0479C"/>
    <w:rsid w:val="00D10A90"/>
    <w:rsid w:val="00D1220C"/>
    <w:rsid w:val="00D23168"/>
    <w:rsid w:val="00D27EF4"/>
    <w:rsid w:val="00D3102B"/>
    <w:rsid w:val="00D41A60"/>
    <w:rsid w:val="00D42D2E"/>
    <w:rsid w:val="00D47B20"/>
    <w:rsid w:val="00D53733"/>
    <w:rsid w:val="00D568BA"/>
    <w:rsid w:val="00D8795F"/>
    <w:rsid w:val="00D924C1"/>
    <w:rsid w:val="00DA0702"/>
    <w:rsid w:val="00DB3883"/>
    <w:rsid w:val="00DD669A"/>
    <w:rsid w:val="00DE0EE9"/>
    <w:rsid w:val="00DE78B8"/>
    <w:rsid w:val="00DF77AC"/>
    <w:rsid w:val="00E01AD7"/>
    <w:rsid w:val="00E1219A"/>
    <w:rsid w:val="00E245FA"/>
    <w:rsid w:val="00E40F93"/>
    <w:rsid w:val="00E6093B"/>
    <w:rsid w:val="00E832F1"/>
    <w:rsid w:val="00E971CE"/>
    <w:rsid w:val="00EA2C24"/>
    <w:rsid w:val="00EC6B63"/>
    <w:rsid w:val="00EE0E55"/>
    <w:rsid w:val="00F0766D"/>
    <w:rsid w:val="00F10827"/>
    <w:rsid w:val="00F14442"/>
    <w:rsid w:val="00F25A17"/>
    <w:rsid w:val="00F25EAF"/>
    <w:rsid w:val="00F37A91"/>
    <w:rsid w:val="00F4211E"/>
    <w:rsid w:val="00F574FF"/>
    <w:rsid w:val="00F659E2"/>
    <w:rsid w:val="00F70855"/>
    <w:rsid w:val="00F730F4"/>
    <w:rsid w:val="00F850DB"/>
    <w:rsid w:val="00F8523C"/>
    <w:rsid w:val="00F878A6"/>
    <w:rsid w:val="00F91EC6"/>
    <w:rsid w:val="00FA7B9F"/>
    <w:rsid w:val="00FB17B7"/>
    <w:rsid w:val="00FC5ADC"/>
    <w:rsid w:val="00FC5B9E"/>
    <w:rsid w:val="00FD1049"/>
    <w:rsid w:val="00FE5A56"/>
    <w:rsid w:val="00FF625C"/>
    <w:rsid w:val="1C552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99DD6"/>
  <w15:chartTrackingRefBased/>
  <w15:docId w15:val="{57451466-8BCC-48E2-AB8A-DAF28A3DD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52C"/>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591"/>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452C"/>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65671"/>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567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567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567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567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567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45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459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E4591"/>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7E45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E4591"/>
    <w:rPr>
      <w:rFonts w:eastAsiaTheme="minorEastAsia"/>
      <w:color w:val="5A5A5A" w:themeColor="text1" w:themeTint="A5"/>
      <w:spacing w:val="15"/>
    </w:rPr>
  </w:style>
  <w:style w:type="paragraph" w:styleId="ListParagraph">
    <w:name w:val="List Paragraph"/>
    <w:basedOn w:val="Normal"/>
    <w:link w:val="ListParagraphChar"/>
    <w:uiPriority w:val="34"/>
    <w:qFormat/>
    <w:rsid w:val="007E4591"/>
    <w:pPr>
      <w:ind w:left="720"/>
      <w:contextualSpacing/>
    </w:pPr>
  </w:style>
  <w:style w:type="table" w:styleId="TableGrid">
    <w:name w:val="Table Grid"/>
    <w:basedOn w:val="TableNormal"/>
    <w:uiPriority w:val="39"/>
    <w:rsid w:val="00CB2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
    <w:name w:val="SubHeading"/>
    <w:basedOn w:val="ListParagraph"/>
    <w:link w:val="SubHeadingChar"/>
    <w:qFormat/>
    <w:rsid w:val="005E6B80"/>
    <w:pPr>
      <w:numPr>
        <w:ilvl w:val="1"/>
        <w:numId w:val="1"/>
      </w:numPr>
    </w:pPr>
    <w:rPr>
      <w:b/>
    </w:rPr>
  </w:style>
  <w:style w:type="character" w:customStyle="1" w:styleId="Heading1Char">
    <w:name w:val="Heading 1 Char"/>
    <w:basedOn w:val="DefaultParagraphFont"/>
    <w:link w:val="Heading1"/>
    <w:uiPriority w:val="9"/>
    <w:rsid w:val="0057452C"/>
    <w:rPr>
      <w:rFonts w:asciiTheme="majorHAnsi" w:eastAsiaTheme="majorEastAsia" w:hAnsiTheme="majorHAnsi" w:cstheme="majorBidi"/>
      <w:color w:val="2F5496" w:themeColor="accent1" w:themeShade="BF"/>
      <w:sz w:val="32"/>
      <w:szCs w:val="32"/>
    </w:rPr>
  </w:style>
  <w:style w:type="character" w:customStyle="1" w:styleId="ListParagraphChar">
    <w:name w:val="List Paragraph Char"/>
    <w:basedOn w:val="DefaultParagraphFont"/>
    <w:link w:val="ListParagraph"/>
    <w:uiPriority w:val="34"/>
    <w:rsid w:val="005E6B80"/>
  </w:style>
  <w:style w:type="character" w:customStyle="1" w:styleId="SubHeadingChar">
    <w:name w:val="SubHeading Char"/>
    <w:basedOn w:val="ListParagraphChar"/>
    <w:link w:val="SubHeading"/>
    <w:rsid w:val="005E6B80"/>
    <w:rPr>
      <w:b/>
      <w:lang w:val="en-US"/>
    </w:rPr>
  </w:style>
  <w:style w:type="paragraph" w:styleId="TOCHeading">
    <w:name w:val="TOC Heading"/>
    <w:basedOn w:val="Heading1"/>
    <w:next w:val="Normal"/>
    <w:uiPriority w:val="39"/>
    <w:unhideWhenUsed/>
    <w:qFormat/>
    <w:rsid w:val="0057452C"/>
    <w:pPr>
      <w:numPr>
        <w:numId w:val="0"/>
      </w:numPr>
      <w:outlineLvl w:val="9"/>
    </w:pPr>
  </w:style>
  <w:style w:type="paragraph" w:styleId="TOC2">
    <w:name w:val="toc 2"/>
    <w:basedOn w:val="Normal"/>
    <w:next w:val="Normal"/>
    <w:autoRedefine/>
    <w:uiPriority w:val="39"/>
    <w:unhideWhenUsed/>
    <w:rsid w:val="0080309B"/>
    <w:pPr>
      <w:tabs>
        <w:tab w:val="left" w:pos="880"/>
        <w:tab w:val="right" w:leader="dot" w:pos="9016"/>
      </w:tabs>
      <w:spacing w:after="100"/>
      <w:ind w:left="440"/>
    </w:pPr>
    <w:rPr>
      <w:rFonts w:eastAsiaTheme="minorEastAsia" w:cs="Times New Roman"/>
    </w:rPr>
  </w:style>
  <w:style w:type="paragraph" w:styleId="TOC1">
    <w:name w:val="toc 1"/>
    <w:basedOn w:val="Normal"/>
    <w:next w:val="Normal"/>
    <w:autoRedefine/>
    <w:uiPriority w:val="39"/>
    <w:unhideWhenUsed/>
    <w:rsid w:val="0057452C"/>
    <w:pPr>
      <w:spacing w:after="100"/>
    </w:pPr>
    <w:rPr>
      <w:rFonts w:eastAsiaTheme="minorEastAsia" w:cs="Times New Roman"/>
    </w:rPr>
  </w:style>
  <w:style w:type="paragraph" w:styleId="TOC3">
    <w:name w:val="toc 3"/>
    <w:basedOn w:val="Normal"/>
    <w:next w:val="Normal"/>
    <w:autoRedefine/>
    <w:uiPriority w:val="39"/>
    <w:unhideWhenUsed/>
    <w:rsid w:val="00F4211E"/>
    <w:pPr>
      <w:spacing w:after="100"/>
      <w:ind w:left="440"/>
    </w:pPr>
    <w:rPr>
      <w:rFonts w:eastAsiaTheme="minorEastAsia" w:cs="Times New Roman"/>
    </w:rPr>
  </w:style>
  <w:style w:type="character" w:styleId="Hyperlink">
    <w:name w:val="Hyperlink"/>
    <w:basedOn w:val="DefaultParagraphFont"/>
    <w:uiPriority w:val="99"/>
    <w:unhideWhenUsed/>
    <w:rsid w:val="0057452C"/>
    <w:rPr>
      <w:color w:val="0563C1" w:themeColor="hyperlink"/>
      <w:u w:val="single"/>
    </w:rPr>
  </w:style>
  <w:style w:type="character" w:customStyle="1" w:styleId="Heading3Char">
    <w:name w:val="Heading 3 Char"/>
    <w:basedOn w:val="DefaultParagraphFont"/>
    <w:link w:val="Heading3"/>
    <w:uiPriority w:val="9"/>
    <w:rsid w:val="00574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56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6567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6567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6567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656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567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062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6282"/>
  </w:style>
  <w:style w:type="paragraph" w:styleId="Footer">
    <w:name w:val="footer"/>
    <w:basedOn w:val="Normal"/>
    <w:link w:val="FooterChar"/>
    <w:uiPriority w:val="99"/>
    <w:unhideWhenUsed/>
    <w:rsid w:val="004062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6282"/>
  </w:style>
  <w:style w:type="paragraph" w:styleId="NormalWeb">
    <w:name w:val="Normal (Web)"/>
    <w:basedOn w:val="Normal"/>
    <w:uiPriority w:val="99"/>
    <w:unhideWhenUsed/>
    <w:rsid w:val="001C3F8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05CA3"/>
    <w:rPr>
      <w:color w:val="605E5C"/>
      <w:shd w:val="clear" w:color="auto" w:fill="E1DFDD"/>
    </w:rPr>
  </w:style>
  <w:style w:type="character" w:styleId="FollowedHyperlink">
    <w:name w:val="FollowedHyperlink"/>
    <w:basedOn w:val="DefaultParagraphFont"/>
    <w:uiPriority w:val="99"/>
    <w:semiHidden/>
    <w:unhideWhenUsed/>
    <w:rsid w:val="00F37A91"/>
    <w:rPr>
      <w:color w:val="954F72" w:themeColor="followedHyperlink"/>
      <w:u w:val="single"/>
    </w:rPr>
  </w:style>
  <w:style w:type="paragraph" w:styleId="BalloonText">
    <w:name w:val="Balloon Text"/>
    <w:basedOn w:val="Normal"/>
    <w:link w:val="BalloonTextChar"/>
    <w:uiPriority w:val="99"/>
    <w:semiHidden/>
    <w:unhideWhenUsed/>
    <w:rsid w:val="008B4EF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4EF9"/>
    <w:rPr>
      <w:rFonts w:ascii="Times New Roman" w:hAnsi="Times New Roman" w:cs="Times New Roman"/>
      <w:sz w:val="18"/>
      <w:szCs w:val="18"/>
    </w:rPr>
  </w:style>
  <w:style w:type="paragraph" w:styleId="Revision">
    <w:name w:val="Revision"/>
    <w:hidden/>
    <w:uiPriority w:val="99"/>
    <w:semiHidden/>
    <w:rsid w:val="00A967B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28952">
      <w:bodyDiv w:val="1"/>
      <w:marLeft w:val="0"/>
      <w:marRight w:val="0"/>
      <w:marTop w:val="0"/>
      <w:marBottom w:val="0"/>
      <w:divBdr>
        <w:top w:val="none" w:sz="0" w:space="0" w:color="auto"/>
        <w:left w:val="none" w:sz="0" w:space="0" w:color="auto"/>
        <w:bottom w:val="none" w:sz="0" w:space="0" w:color="auto"/>
        <w:right w:val="none" w:sz="0" w:space="0" w:color="auto"/>
      </w:divBdr>
    </w:div>
    <w:div w:id="671686480">
      <w:bodyDiv w:val="1"/>
      <w:marLeft w:val="0"/>
      <w:marRight w:val="0"/>
      <w:marTop w:val="0"/>
      <w:marBottom w:val="0"/>
      <w:divBdr>
        <w:top w:val="none" w:sz="0" w:space="0" w:color="auto"/>
        <w:left w:val="none" w:sz="0" w:space="0" w:color="auto"/>
        <w:bottom w:val="none" w:sz="0" w:space="0" w:color="auto"/>
        <w:right w:val="none" w:sz="0" w:space="0" w:color="auto"/>
      </w:divBdr>
    </w:div>
    <w:div w:id="790317734">
      <w:bodyDiv w:val="1"/>
      <w:marLeft w:val="0"/>
      <w:marRight w:val="0"/>
      <w:marTop w:val="0"/>
      <w:marBottom w:val="0"/>
      <w:divBdr>
        <w:top w:val="none" w:sz="0" w:space="0" w:color="auto"/>
        <w:left w:val="none" w:sz="0" w:space="0" w:color="auto"/>
        <w:bottom w:val="none" w:sz="0" w:space="0" w:color="auto"/>
        <w:right w:val="none" w:sz="0" w:space="0" w:color="auto"/>
      </w:divBdr>
    </w:div>
    <w:div w:id="840780526">
      <w:bodyDiv w:val="1"/>
      <w:marLeft w:val="0"/>
      <w:marRight w:val="0"/>
      <w:marTop w:val="0"/>
      <w:marBottom w:val="0"/>
      <w:divBdr>
        <w:top w:val="none" w:sz="0" w:space="0" w:color="auto"/>
        <w:left w:val="none" w:sz="0" w:space="0" w:color="auto"/>
        <w:bottom w:val="none" w:sz="0" w:space="0" w:color="auto"/>
        <w:right w:val="none" w:sz="0" w:space="0" w:color="auto"/>
      </w:divBdr>
    </w:div>
    <w:div w:id="937492556">
      <w:bodyDiv w:val="1"/>
      <w:marLeft w:val="0"/>
      <w:marRight w:val="0"/>
      <w:marTop w:val="0"/>
      <w:marBottom w:val="0"/>
      <w:divBdr>
        <w:top w:val="none" w:sz="0" w:space="0" w:color="auto"/>
        <w:left w:val="none" w:sz="0" w:space="0" w:color="auto"/>
        <w:bottom w:val="none" w:sz="0" w:space="0" w:color="auto"/>
        <w:right w:val="none" w:sz="0" w:space="0" w:color="auto"/>
      </w:divBdr>
    </w:div>
    <w:div w:id="959068202">
      <w:bodyDiv w:val="1"/>
      <w:marLeft w:val="0"/>
      <w:marRight w:val="0"/>
      <w:marTop w:val="0"/>
      <w:marBottom w:val="0"/>
      <w:divBdr>
        <w:top w:val="none" w:sz="0" w:space="0" w:color="auto"/>
        <w:left w:val="none" w:sz="0" w:space="0" w:color="auto"/>
        <w:bottom w:val="none" w:sz="0" w:space="0" w:color="auto"/>
        <w:right w:val="none" w:sz="0" w:space="0" w:color="auto"/>
      </w:divBdr>
    </w:div>
    <w:div w:id="1501652820">
      <w:bodyDiv w:val="1"/>
      <w:marLeft w:val="0"/>
      <w:marRight w:val="0"/>
      <w:marTop w:val="0"/>
      <w:marBottom w:val="0"/>
      <w:divBdr>
        <w:top w:val="none" w:sz="0" w:space="0" w:color="auto"/>
        <w:left w:val="none" w:sz="0" w:space="0" w:color="auto"/>
        <w:bottom w:val="none" w:sz="0" w:space="0" w:color="auto"/>
        <w:right w:val="none" w:sz="0" w:space="0" w:color="auto"/>
      </w:divBdr>
    </w:div>
    <w:div w:id="1885093836">
      <w:bodyDiv w:val="1"/>
      <w:marLeft w:val="0"/>
      <w:marRight w:val="0"/>
      <w:marTop w:val="0"/>
      <w:marBottom w:val="0"/>
      <w:divBdr>
        <w:top w:val="none" w:sz="0" w:space="0" w:color="auto"/>
        <w:left w:val="none" w:sz="0" w:space="0" w:color="auto"/>
        <w:bottom w:val="none" w:sz="0" w:space="0" w:color="auto"/>
        <w:right w:val="none" w:sz="0" w:space="0" w:color="auto"/>
      </w:divBdr>
    </w:div>
    <w:div w:id="2123376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skia.org/"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raphql.or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flutter.dev/"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s>
</file>

<file path=word/_rels/footer1.xml.rels><?xml version="1.0" encoding="UTF-8" standalone="yes"?>
<Relationships xmlns="http://schemas.openxmlformats.org/package/2006/relationships"><Relationship Id="rId2" Type="http://schemas.openxmlformats.org/officeDocument/2006/relationships/hyperlink" Target="http://www.thynkdigital.com" TargetMode="External"/><Relationship Id="rId1" Type="http://schemas.openxmlformats.org/officeDocument/2006/relationships/image" Target="media/image41.em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D2020185FFDC64B8FC43C5CA4F30697" ma:contentTypeVersion="5" ma:contentTypeDescription="Create a new document." ma:contentTypeScope="" ma:versionID="f711b97459a0199ae7379ff8bf78f215">
  <xsd:schema xmlns:xsd="http://www.w3.org/2001/XMLSchema" xmlns:xs="http://www.w3.org/2001/XMLSchema" xmlns:p="http://schemas.microsoft.com/office/2006/metadata/properties" xmlns:ns2="168ffbff-2bb6-418d-a0c4-1fe2991bc4cd" targetNamespace="http://schemas.microsoft.com/office/2006/metadata/properties" ma:root="true" ma:fieldsID="d0ca8a742eb9d9195a871df5822dfbfc" ns2:_="">
    <xsd:import namespace="168ffbff-2bb6-418d-a0c4-1fe2991bc4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8ffbff-2bb6-418d-a0c4-1fe2991bc4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97DEA-B37E-4BD1-994E-CED8831DF9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8ffbff-2bb6-418d-a0c4-1fe2991bc4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6A5E800-459E-4D5F-ACBD-EBAD72B435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6710D7-EF57-42E5-9915-B8175E655AC2}">
  <ds:schemaRefs>
    <ds:schemaRef ds:uri="http://schemas.microsoft.com/sharepoint/v3/contenttype/forms"/>
  </ds:schemaRefs>
</ds:datastoreItem>
</file>

<file path=customXml/itemProps4.xml><?xml version="1.0" encoding="utf-8"?>
<ds:datastoreItem xmlns:ds="http://schemas.openxmlformats.org/officeDocument/2006/customXml" ds:itemID="{22C241FB-3F68-404E-B131-A205056B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24</Pages>
  <Words>2361</Words>
  <Characters>13458</Characters>
  <Application>Microsoft Office Word</Application>
  <DocSecurity>0</DocSecurity>
  <Lines>112</Lines>
  <Paragraphs>31</Paragraphs>
  <ScaleCrop>false</ScaleCrop>
  <Company/>
  <LinksUpToDate>false</LinksUpToDate>
  <CharactersWithSpaces>15788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Grech</dc:creator>
  <cp:keywords/>
  <dc:description/>
  <cp:lastModifiedBy>Jaspreet Singh</cp:lastModifiedBy>
  <cp:revision>90</cp:revision>
  <cp:lastPrinted>2019-10-15T21:22:00Z</cp:lastPrinted>
  <dcterms:created xsi:type="dcterms:W3CDTF">2019-01-30T19:28:00Z</dcterms:created>
  <dcterms:modified xsi:type="dcterms:W3CDTF">2020-02-14T04:36:00Z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0x0101000D2020185FFDC64B8FC43C5CA4F30697</vt:lpwstr>
  </property>
</Properties>
</file>